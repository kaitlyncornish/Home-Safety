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ECBE02" w14:textId="77777777" w:rsidR="0050110C" w:rsidRPr="00007F83" w:rsidRDefault="00FA0E05" w:rsidP="00FA0E05">
      <w:pPr>
        <w:spacing w:line="480" w:lineRule="auto"/>
        <w:jc w:val="center"/>
        <w:rPr>
          <w:rFonts w:ascii="Helvetica Neue" w:hAnsi="Helvetica Neue"/>
        </w:rPr>
      </w:pPr>
      <w:r w:rsidRPr="00007F83">
        <w:rPr>
          <w:rFonts w:ascii="Helvetica Neue" w:hAnsi="Helvetica Neue"/>
        </w:rPr>
        <w:t>A Safe and Healthy Home</w:t>
      </w:r>
    </w:p>
    <w:p w14:paraId="0E423530" w14:textId="77777777" w:rsidR="00FA0E05" w:rsidRPr="00007F83" w:rsidRDefault="00FA0E05" w:rsidP="00FA0E05">
      <w:pPr>
        <w:spacing w:line="480" w:lineRule="auto"/>
        <w:jc w:val="center"/>
        <w:rPr>
          <w:rFonts w:ascii="Helvetica Neue" w:hAnsi="Helvetica Neue"/>
        </w:rPr>
      </w:pPr>
    </w:p>
    <w:p w14:paraId="1CFF197A" w14:textId="77777777" w:rsidR="00FA0E05" w:rsidRPr="00007F83" w:rsidRDefault="00FA0E05" w:rsidP="00FA0E05">
      <w:pPr>
        <w:spacing w:line="480" w:lineRule="auto"/>
        <w:rPr>
          <w:rFonts w:ascii="Helvetica Neue" w:hAnsi="Helvetica Neue"/>
        </w:rPr>
      </w:pPr>
      <w:r w:rsidRPr="00007F83">
        <w:rPr>
          <w:rFonts w:ascii="Helvetica Neue" w:hAnsi="Helvetica Neue"/>
        </w:rPr>
        <w:t>Table of Contents:</w:t>
      </w:r>
    </w:p>
    <w:p w14:paraId="01812927"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Introduction - Chapter 1</w:t>
      </w:r>
    </w:p>
    <w:p w14:paraId="531469C0"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Guiding Goals -  Chapter 2</w:t>
      </w:r>
    </w:p>
    <w:p w14:paraId="5129C783"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Lead Poisoning – Chapter 3</w:t>
      </w:r>
    </w:p>
    <w:p w14:paraId="4AD7CCF3"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Asthma &amp; Allergies – Chapter 4</w:t>
      </w:r>
    </w:p>
    <w:p w14:paraId="53DE5061"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Mold &amp; Moisture – Chapter 5</w:t>
      </w:r>
    </w:p>
    <w:p w14:paraId="12BE8BBB"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Carbon Monoxide – Chapter 6</w:t>
      </w:r>
    </w:p>
    <w:p w14:paraId="33034D64"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Radon – Chapter 7</w:t>
      </w:r>
    </w:p>
    <w:p w14:paraId="20BCC19B"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Drinking Water – Chapter 8</w:t>
      </w:r>
    </w:p>
    <w:p w14:paraId="045C2DB4"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Household Chemicals – Chapter 9</w:t>
      </w:r>
    </w:p>
    <w:p w14:paraId="5F52166D"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Pests – Chapter 10</w:t>
      </w:r>
    </w:p>
    <w:p w14:paraId="6B332ABD"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Home Safety – Chapter 11</w:t>
      </w:r>
    </w:p>
    <w:p w14:paraId="24FB7804"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Temperature Control – Chapter 12</w:t>
      </w:r>
    </w:p>
    <w:p w14:paraId="5E3805E5"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Indoor Air Quality – Chapter 13</w:t>
      </w:r>
    </w:p>
    <w:p w14:paraId="2647173B"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Checklist – Chapter 14</w:t>
      </w:r>
    </w:p>
    <w:p w14:paraId="105301A3"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Resources</w:t>
      </w:r>
    </w:p>
    <w:p w14:paraId="5B727D77" w14:textId="77777777" w:rsidR="00FA0E05" w:rsidRPr="00007F83" w:rsidRDefault="00FA0E05" w:rsidP="00FA0E05">
      <w:pPr>
        <w:pStyle w:val="ListParagraph"/>
        <w:numPr>
          <w:ilvl w:val="0"/>
          <w:numId w:val="1"/>
        </w:numPr>
        <w:spacing w:line="480" w:lineRule="auto"/>
        <w:rPr>
          <w:rFonts w:ascii="Helvetica Neue" w:hAnsi="Helvetica Neue"/>
        </w:rPr>
      </w:pPr>
      <w:r w:rsidRPr="00007F83">
        <w:rPr>
          <w:rFonts w:ascii="Helvetica Neue" w:hAnsi="Helvetica Neue"/>
        </w:rPr>
        <w:t>Credits</w:t>
      </w:r>
    </w:p>
    <w:p w14:paraId="5244215C" w14:textId="77777777" w:rsidR="00FA0E05" w:rsidRPr="00007F83" w:rsidRDefault="00FA0E05" w:rsidP="00FA0E05">
      <w:pPr>
        <w:spacing w:line="480" w:lineRule="auto"/>
        <w:rPr>
          <w:rFonts w:ascii="Helvetica Neue" w:hAnsi="Helvetica Neue"/>
        </w:rPr>
      </w:pPr>
      <w:r w:rsidRPr="00007F83">
        <w:rPr>
          <w:rFonts w:ascii="Helvetica Neue" w:hAnsi="Helvetica Neue"/>
        </w:rPr>
        <w:br w:type="page"/>
      </w:r>
    </w:p>
    <w:p w14:paraId="1AC0AC2D" w14:textId="77777777" w:rsidR="00FA0E05" w:rsidRPr="00007F83" w:rsidRDefault="00FA0E05" w:rsidP="00FA0E05">
      <w:pPr>
        <w:spacing w:line="276" w:lineRule="auto"/>
        <w:rPr>
          <w:rFonts w:ascii="Helvetica Neue" w:hAnsi="Helvetica Neue"/>
          <w:b/>
          <w:sz w:val="32"/>
        </w:rPr>
      </w:pPr>
      <w:r w:rsidRPr="00007F83">
        <w:rPr>
          <w:rFonts w:ascii="Helvetica Neue" w:hAnsi="Helvetica Neue"/>
          <w:b/>
          <w:sz w:val="32"/>
        </w:rPr>
        <w:lastRenderedPageBreak/>
        <w:t>Chapter 1 – Introduction</w:t>
      </w:r>
    </w:p>
    <w:p w14:paraId="30BAEC2A" w14:textId="77777777" w:rsidR="005A3939" w:rsidRPr="00007F83" w:rsidRDefault="005A3939" w:rsidP="00FA0E05">
      <w:pPr>
        <w:spacing w:line="276" w:lineRule="auto"/>
        <w:rPr>
          <w:rFonts w:ascii="Helvetica Neue" w:hAnsi="Helvetica Neue"/>
        </w:rPr>
      </w:pPr>
    </w:p>
    <w:p w14:paraId="6C9A0772" w14:textId="77777777" w:rsidR="00FA0E05" w:rsidRPr="00007F83" w:rsidRDefault="00FA0E05" w:rsidP="00FA0E05">
      <w:pPr>
        <w:pStyle w:val="BodyText"/>
        <w:spacing w:before="85" w:line="276" w:lineRule="auto"/>
        <w:ind w:left="0"/>
        <w:contextualSpacing/>
        <w:rPr>
          <w:rFonts w:ascii="Helvetica Neue" w:hAnsi="Helvetica Neue" w:cs="Helvetica"/>
          <w:lang w:val="en"/>
        </w:rPr>
      </w:pPr>
      <w:r w:rsidRPr="00007F83">
        <w:rPr>
          <w:rFonts w:ascii="Helvetica Neue" w:hAnsi="Helvetica Neue"/>
        </w:rPr>
        <w:t>Everyone deserves to live in a safe and healthy home. It’s important for people of all ages, including children, adults, and seniors. It is estimated that most family members spend 70 percent or more of their time inside their home.</w:t>
      </w:r>
      <w:r w:rsidRPr="00007F83">
        <w:rPr>
          <w:rFonts w:ascii="Helvetica Neue" w:hAnsi="Helvetica Neue" w:cs="Helvetica"/>
        </w:rPr>
        <w:t xml:space="preserve"> Millions of these homes, however,</w:t>
      </w:r>
      <w:r w:rsidRPr="00007F83">
        <w:rPr>
          <w:rFonts w:ascii="Helvetica Neue" w:hAnsi="Helvetica Neue" w:cs="Helvetica"/>
          <w:lang w:val="en"/>
        </w:rPr>
        <w:t xml:space="preserve"> have hidden hazards that can impact the health of the occupants and visitors.</w:t>
      </w:r>
    </w:p>
    <w:p w14:paraId="6C1C9D18" w14:textId="77777777" w:rsidR="00FA0E05" w:rsidRPr="00007F83" w:rsidRDefault="00FA0E05" w:rsidP="00FA0E05">
      <w:pPr>
        <w:pStyle w:val="BodyText"/>
        <w:spacing w:before="85" w:line="276" w:lineRule="auto"/>
        <w:ind w:left="0"/>
        <w:contextualSpacing/>
        <w:rPr>
          <w:rFonts w:ascii="Helvetica Neue" w:hAnsi="Helvetica Neue"/>
        </w:rPr>
      </w:pPr>
    </w:p>
    <w:p w14:paraId="20C38527" w14:textId="77777777" w:rsidR="00FA0E05" w:rsidRPr="00007F83" w:rsidRDefault="00FA0E05" w:rsidP="00FA0E05">
      <w:pPr>
        <w:spacing w:line="276" w:lineRule="auto"/>
        <w:rPr>
          <w:rFonts w:ascii="Helvetica Neue" w:hAnsi="Helvetica Neue" w:cs="Arial"/>
        </w:rPr>
      </w:pPr>
      <w:r w:rsidRPr="00007F83">
        <w:rPr>
          <w:rFonts w:ascii="Helvetica Neue" w:hAnsi="Helvetica Neue" w:cs="Arial"/>
        </w:rPr>
        <w:t>Scientific research has revealed that many homes contain one or more hazards that adversely affect human health. According to a 2013 interagency government task force and the National Center for Healthy Housing, these housing-related hazards pose a wide range of risks, including:</w:t>
      </w:r>
    </w:p>
    <w:p w14:paraId="07D7DE25" w14:textId="77777777" w:rsidR="00FA0E05" w:rsidRPr="00007F83" w:rsidRDefault="00FA0E05" w:rsidP="00FA0E05">
      <w:pPr>
        <w:spacing w:line="276" w:lineRule="auto"/>
        <w:rPr>
          <w:rFonts w:ascii="Helvetica Neue" w:hAnsi="Helvetica Neue" w:cs="Arial"/>
        </w:rPr>
      </w:pPr>
    </w:p>
    <w:p w14:paraId="7F71F506" w14:textId="77777777" w:rsidR="00FA0E05" w:rsidRPr="00007F83" w:rsidRDefault="00AA729F" w:rsidP="00FA0E05">
      <w:pPr>
        <w:pStyle w:val="NormalWeb"/>
        <w:numPr>
          <w:ilvl w:val="0"/>
          <w:numId w:val="2"/>
        </w:numPr>
        <w:shd w:val="clear" w:color="auto" w:fill="FFFFFF"/>
        <w:spacing w:line="276" w:lineRule="auto"/>
        <w:contextualSpacing/>
        <w:rPr>
          <w:rFonts w:ascii="Helvetica Neue" w:hAnsi="Helvetica Neue" w:cs="Arial"/>
          <w:sz w:val="24"/>
          <w:szCs w:val="24"/>
        </w:rPr>
      </w:pPr>
      <w:hyperlink r:id="rId7" w:history="1">
        <w:r w:rsidR="00FA0E05" w:rsidRPr="00007F83">
          <w:rPr>
            <w:rFonts w:ascii="Helvetica Neue" w:hAnsi="Helvetica Neue" w:cs="Arial"/>
            <w:sz w:val="24"/>
            <w:szCs w:val="24"/>
          </w:rPr>
          <w:t>Mold</w:t>
        </w:r>
      </w:hyperlink>
      <w:r w:rsidR="00FA0E05" w:rsidRPr="00007F83">
        <w:rPr>
          <w:rFonts w:ascii="Helvetica Neue" w:hAnsi="Helvetica Neue" w:cs="Arial"/>
          <w:sz w:val="24"/>
          <w:szCs w:val="24"/>
        </w:rPr>
        <w:t xml:space="preserve"> and pests can specifically cause and contribute to asthma, allergies, and other respiratory illnesses. Poor housing conditions, in general, play a significant role in the respiratory health of vulnerable family members. The Centers for Disease Control and Prevention estimates that 1 in 12 adults and 1 in 10 children in the U.S. suffer from asthma.</w:t>
      </w:r>
    </w:p>
    <w:p w14:paraId="51D1E13D" w14:textId="77777777" w:rsidR="00FA0E05" w:rsidRPr="00007F83" w:rsidRDefault="00FA0E05" w:rsidP="00FA0E05">
      <w:pPr>
        <w:pStyle w:val="NormalWeb"/>
        <w:shd w:val="clear" w:color="auto" w:fill="FFFFFF"/>
        <w:spacing w:line="276" w:lineRule="auto"/>
        <w:ind w:left="720"/>
        <w:contextualSpacing/>
        <w:rPr>
          <w:rFonts w:ascii="Helvetica Neue" w:hAnsi="Helvetica Neue" w:cs="Arial"/>
          <w:sz w:val="24"/>
          <w:szCs w:val="24"/>
        </w:rPr>
      </w:pPr>
    </w:p>
    <w:p w14:paraId="7BBAB6F3" w14:textId="77777777" w:rsidR="00FA0E05" w:rsidRPr="00007F83" w:rsidRDefault="00FA0E05" w:rsidP="00FA0E05">
      <w:pPr>
        <w:pStyle w:val="NormalWeb"/>
        <w:numPr>
          <w:ilvl w:val="0"/>
          <w:numId w:val="2"/>
        </w:numPr>
        <w:shd w:val="clear" w:color="auto" w:fill="FFFFFF"/>
        <w:spacing w:line="276" w:lineRule="auto"/>
        <w:contextualSpacing/>
        <w:rPr>
          <w:rFonts w:ascii="Helvetica Neue" w:hAnsi="Helvetica Neue" w:cs="Arial"/>
          <w:sz w:val="24"/>
          <w:szCs w:val="24"/>
        </w:rPr>
      </w:pPr>
      <w:r w:rsidRPr="00007F83">
        <w:rPr>
          <w:rFonts w:ascii="Helvetica Neue" w:hAnsi="Helvetica Neue" w:cs="Arial"/>
          <w:sz w:val="24"/>
          <w:szCs w:val="24"/>
        </w:rPr>
        <w:t xml:space="preserve">Toxins such as </w:t>
      </w:r>
      <w:hyperlink r:id="rId8" w:history="1">
        <w:r w:rsidRPr="00007F83">
          <w:rPr>
            <w:rFonts w:ascii="Helvetica Neue" w:hAnsi="Helvetica Neue" w:cs="Arial"/>
            <w:sz w:val="24"/>
            <w:szCs w:val="24"/>
          </w:rPr>
          <w:t>lead</w:t>
        </w:r>
      </w:hyperlink>
      <w:r w:rsidRPr="00007F83">
        <w:rPr>
          <w:rFonts w:ascii="Helvetica Neue" w:hAnsi="Helvetica Neue" w:cs="Arial"/>
          <w:sz w:val="24"/>
          <w:szCs w:val="24"/>
        </w:rPr>
        <w:t xml:space="preserve">, </w:t>
      </w:r>
      <w:hyperlink r:id="rId9" w:history="1">
        <w:r w:rsidRPr="00007F83">
          <w:rPr>
            <w:rFonts w:ascii="Helvetica Neue" w:hAnsi="Helvetica Neue" w:cs="Arial"/>
            <w:sz w:val="24"/>
            <w:szCs w:val="24"/>
          </w:rPr>
          <w:t>asbestos</w:t>
        </w:r>
      </w:hyperlink>
      <w:r w:rsidRPr="00007F83">
        <w:rPr>
          <w:rFonts w:ascii="Helvetica Neue" w:hAnsi="Helvetica Neue" w:cs="Arial"/>
          <w:sz w:val="24"/>
          <w:szCs w:val="24"/>
        </w:rPr>
        <w:t>, and household chemicals are detrimental to human health in a variety of ways. Lead poisoning in children causes reduced IQ and attention span, hyperactivity, impaired growth, reading and learning disabilities, hearing loss. The U.S. Department of Housing and Urban Development estimates that over 24 million homes have lead paint somewhere in the structure and there are approximately 500,000 children in the U.S. with elevated blood lead levels.</w:t>
      </w:r>
    </w:p>
    <w:p w14:paraId="450987A8" w14:textId="77777777" w:rsidR="00FA0E05" w:rsidRPr="00007F83" w:rsidRDefault="00FA0E05" w:rsidP="00FA0E05">
      <w:pPr>
        <w:pStyle w:val="NormalWeb"/>
        <w:shd w:val="clear" w:color="auto" w:fill="FFFFFF"/>
        <w:spacing w:line="276" w:lineRule="auto"/>
        <w:ind w:left="720"/>
        <w:contextualSpacing/>
        <w:rPr>
          <w:rFonts w:ascii="Helvetica Neue" w:hAnsi="Helvetica Neue" w:cs="Arial"/>
          <w:sz w:val="24"/>
          <w:szCs w:val="24"/>
        </w:rPr>
      </w:pPr>
    </w:p>
    <w:p w14:paraId="19A609C8" w14:textId="77777777" w:rsidR="00FA0E05" w:rsidRPr="00007F83" w:rsidRDefault="00FA0E05" w:rsidP="00FA0E05">
      <w:pPr>
        <w:pStyle w:val="NormalWeb"/>
        <w:numPr>
          <w:ilvl w:val="0"/>
          <w:numId w:val="2"/>
        </w:numPr>
        <w:shd w:val="clear" w:color="auto" w:fill="FFFFFF"/>
        <w:spacing w:line="276" w:lineRule="auto"/>
        <w:contextualSpacing/>
        <w:rPr>
          <w:rFonts w:ascii="Helvetica Neue" w:hAnsi="Helvetica Neue" w:cs="Arial"/>
          <w:sz w:val="24"/>
          <w:szCs w:val="24"/>
        </w:rPr>
      </w:pPr>
      <w:r w:rsidRPr="00007F83">
        <w:rPr>
          <w:rFonts w:ascii="Helvetica Neue" w:hAnsi="Helvetica Neue" w:cs="Arial"/>
          <w:sz w:val="24"/>
          <w:szCs w:val="24"/>
        </w:rPr>
        <w:t xml:space="preserve">Invisible poisonous gases such as </w:t>
      </w:r>
      <w:hyperlink r:id="rId10" w:history="1">
        <w:r w:rsidRPr="00007F83">
          <w:rPr>
            <w:rFonts w:ascii="Helvetica Neue" w:hAnsi="Helvetica Neue" w:cs="Arial"/>
            <w:sz w:val="24"/>
            <w:szCs w:val="24"/>
          </w:rPr>
          <w:t>carbon monoxide</w:t>
        </w:r>
      </w:hyperlink>
      <w:r w:rsidRPr="00007F83">
        <w:rPr>
          <w:rFonts w:ascii="Helvetica Neue" w:hAnsi="Helvetica Neue" w:cs="Arial"/>
          <w:sz w:val="24"/>
          <w:szCs w:val="24"/>
        </w:rPr>
        <w:t xml:space="preserve"> and </w:t>
      </w:r>
      <w:hyperlink r:id="rId11" w:history="1">
        <w:r w:rsidRPr="00007F83">
          <w:rPr>
            <w:rFonts w:ascii="Helvetica Neue" w:hAnsi="Helvetica Neue" w:cs="Arial"/>
            <w:sz w:val="24"/>
            <w:szCs w:val="24"/>
          </w:rPr>
          <w:t>radon</w:t>
        </w:r>
      </w:hyperlink>
      <w:r w:rsidRPr="00007F83">
        <w:rPr>
          <w:rFonts w:ascii="Helvetica Neue" w:hAnsi="Helvetica Neue" w:cs="Arial"/>
          <w:sz w:val="24"/>
          <w:szCs w:val="24"/>
        </w:rPr>
        <w:t xml:space="preserve"> also pose serious threats to family health. Carbon monoxide poisoning results in more than 200 accidental deaths a year and, at much lower levels, causes flu-like symptoms, which often go undiagnosed. Radon can increase the risk of cancer, which is the second leading cause of death among adults and children in the U.S., responsible for approximately 21,000 lung cancer deaths per year.</w:t>
      </w:r>
    </w:p>
    <w:p w14:paraId="11D1F7A7" w14:textId="77777777" w:rsidR="00FA0E05" w:rsidRPr="00007F83" w:rsidRDefault="00FA0E05" w:rsidP="00FA0E05">
      <w:pPr>
        <w:pStyle w:val="NormalWeb"/>
        <w:shd w:val="clear" w:color="auto" w:fill="FFFFFF"/>
        <w:spacing w:line="276" w:lineRule="auto"/>
        <w:ind w:left="720"/>
        <w:contextualSpacing/>
        <w:rPr>
          <w:rFonts w:ascii="Helvetica Neue" w:hAnsi="Helvetica Neue" w:cs="Arial"/>
          <w:sz w:val="24"/>
          <w:szCs w:val="24"/>
        </w:rPr>
      </w:pPr>
    </w:p>
    <w:p w14:paraId="3F168BC6" w14:textId="77777777" w:rsidR="00FA0E05" w:rsidRPr="00007F83" w:rsidRDefault="00FA0E05" w:rsidP="00FA0E05">
      <w:pPr>
        <w:pStyle w:val="NormalWeb"/>
        <w:numPr>
          <w:ilvl w:val="0"/>
          <w:numId w:val="2"/>
        </w:numPr>
        <w:shd w:val="clear" w:color="auto" w:fill="FFFFFF"/>
        <w:spacing w:line="276" w:lineRule="auto"/>
        <w:contextualSpacing/>
        <w:rPr>
          <w:rFonts w:ascii="Helvetica Neue" w:hAnsi="Helvetica Neue" w:cs="Arial"/>
          <w:sz w:val="24"/>
          <w:szCs w:val="24"/>
        </w:rPr>
      </w:pPr>
      <w:r w:rsidRPr="00007F83">
        <w:rPr>
          <w:rFonts w:ascii="Helvetica Neue" w:hAnsi="Helvetica Neue"/>
          <w:sz w:val="24"/>
          <w:szCs w:val="24"/>
        </w:rPr>
        <w:t xml:space="preserve">Falls are the leading cause of deadly and non-deadly accidental injuries for people aged 65 and older. </w:t>
      </w:r>
      <w:r w:rsidRPr="00007F83">
        <w:rPr>
          <w:rFonts w:ascii="Helvetica Neue" w:hAnsi="Helvetica Neue" w:cs="Calibri"/>
          <w:sz w:val="24"/>
          <w:szCs w:val="24"/>
        </w:rPr>
        <w:t xml:space="preserve">Older adults are more likely to be victims of falls, and the resulting injuries can affect their ability to lead an active life. </w:t>
      </w:r>
    </w:p>
    <w:p w14:paraId="5EFCF70E" w14:textId="77777777" w:rsidR="00FA0E05" w:rsidRPr="00007F83" w:rsidRDefault="00FA0E05" w:rsidP="00FA0E05">
      <w:pPr>
        <w:pStyle w:val="NormalWeb"/>
        <w:numPr>
          <w:ilvl w:val="0"/>
          <w:numId w:val="2"/>
        </w:numPr>
        <w:shd w:val="clear" w:color="auto" w:fill="FFFFFF"/>
        <w:spacing w:line="240" w:lineRule="auto"/>
        <w:contextualSpacing/>
        <w:rPr>
          <w:rFonts w:ascii="Helvetica Neue" w:hAnsi="Helvetica Neue" w:cs="Helvetica"/>
          <w:sz w:val="24"/>
          <w:szCs w:val="24"/>
          <w:lang w:val="en"/>
        </w:rPr>
      </w:pPr>
      <w:r w:rsidRPr="00007F83">
        <w:rPr>
          <w:rFonts w:ascii="Helvetica Neue" w:hAnsi="Helvetica Neue" w:cs="Helvetica"/>
          <w:sz w:val="24"/>
          <w:szCs w:val="24"/>
          <w:lang w:val="en"/>
        </w:rPr>
        <w:lastRenderedPageBreak/>
        <w:t xml:space="preserve">Anyone can suffer from these housing-related illnesses and injuries, however, certain groups such as children, the elderly, or individuals with chronic illness are more at risk. </w:t>
      </w:r>
    </w:p>
    <w:p w14:paraId="299EC2E8" w14:textId="77777777" w:rsidR="00FA0E05" w:rsidRPr="00007F83" w:rsidRDefault="00FA0E05" w:rsidP="00FA0E05">
      <w:pPr>
        <w:pStyle w:val="NormalWeb"/>
        <w:shd w:val="clear" w:color="auto" w:fill="FFFFFF"/>
        <w:spacing w:line="240" w:lineRule="auto"/>
        <w:ind w:left="360"/>
        <w:contextualSpacing/>
        <w:rPr>
          <w:rFonts w:ascii="Helvetica Neue" w:hAnsi="Helvetica Neue" w:cs="Helvetica"/>
          <w:sz w:val="24"/>
          <w:szCs w:val="24"/>
          <w:lang w:val="en"/>
        </w:rPr>
      </w:pPr>
      <w:r w:rsidRPr="00007F83">
        <w:rPr>
          <w:rFonts w:ascii="Helvetica Neue" w:hAnsi="Helvetica Neue" w:cs="Helvetica"/>
          <w:noProof/>
          <w:sz w:val="24"/>
          <w:szCs w:val="24"/>
        </w:rPr>
        <w:drawing>
          <wp:anchor distT="0" distB="0" distL="114300" distR="114300" simplePos="0" relativeHeight="251659264" behindDoc="1" locked="0" layoutInCell="1" allowOverlap="1" wp14:anchorId="58ACD017" wp14:editId="78B7D8BF">
            <wp:simplePos x="0" y="0"/>
            <wp:positionH relativeFrom="column">
              <wp:posOffset>622300</wp:posOffset>
            </wp:positionH>
            <wp:positionV relativeFrom="paragraph">
              <wp:posOffset>1030605</wp:posOffset>
            </wp:positionV>
            <wp:extent cx="4796790" cy="2742565"/>
            <wp:effectExtent l="0" t="0" r="381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 Impacts.jpg"/>
                    <pic:cNvPicPr/>
                  </pic:nvPicPr>
                  <pic:blipFill>
                    <a:blip r:embed="rId12">
                      <a:extLst>
                        <a:ext uri="{28A0092B-C50C-407E-A947-70E740481C1C}">
                          <a14:useLocalDpi xmlns:a14="http://schemas.microsoft.com/office/drawing/2010/main" val="0"/>
                        </a:ext>
                      </a:extLst>
                    </a:blip>
                    <a:stretch>
                      <a:fillRect/>
                    </a:stretch>
                  </pic:blipFill>
                  <pic:spPr>
                    <a:xfrm>
                      <a:off x="0" y="0"/>
                      <a:ext cx="4796790" cy="2742565"/>
                    </a:xfrm>
                    <a:prstGeom prst="rect">
                      <a:avLst/>
                    </a:prstGeom>
                  </pic:spPr>
                </pic:pic>
              </a:graphicData>
            </a:graphic>
            <wp14:sizeRelH relativeFrom="page">
              <wp14:pctWidth>0</wp14:pctWidth>
            </wp14:sizeRelH>
            <wp14:sizeRelV relativeFrom="page">
              <wp14:pctHeight>0</wp14:pctHeight>
            </wp14:sizeRelV>
          </wp:anchor>
        </w:drawing>
      </w:r>
      <w:r w:rsidRPr="00007F83">
        <w:rPr>
          <w:rFonts w:ascii="Helvetica Neue" w:hAnsi="Helvetica Neue" w:cs="Helvetica"/>
          <w:sz w:val="24"/>
          <w:szCs w:val="24"/>
          <w:lang w:val="en"/>
        </w:rPr>
        <w:t>Anyone can suffer from these housing-related illnesses and injuries, however, certain groups such as children, the elderly, or individuals with chronic illness are more at risk. Besides predictable increases in illness and injury, an unhealthy home can also be a financial burden to an individual or family as shown by this diagram</w:t>
      </w:r>
    </w:p>
    <w:p w14:paraId="4AA80A8F" w14:textId="77777777" w:rsidR="00355E0F" w:rsidRPr="00007F83" w:rsidRDefault="00355E0F" w:rsidP="00FA0E05">
      <w:pPr>
        <w:spacing w:line="480" w:lineRule="auto"/>
        <w:rPr>
          <w:rFonts w:ascii="Helvetica Neue" w:hAnsi="Helvetica Neue"/>
        </w:rPr>
      </w:pPr>
    </w:p>
    <w:p w14:paraId="2BA9E658" w14:textId="77777777" w:rsidR="00355E0F" w:rsidRPr="00007F83" w:rsidRDefault="00355E0F" w:rsidP="00FA0E05">
      <w:pPr>
        <w:spacing w:line="480" w:lineRule="auto"/>
        <w:rPr>
          <w:rFonts w:ascii="Helvetica Neue" w:hAnsi="Helvetica Neue"/>
        </w:rPr>
      </w:pPr>
      <w:r w:rsidRPr="00007F83">
        <w:rPr>
          <w:rFonts w:ascii="Helvetica Neue" w:hAnsi="Helvetica Neue"/>
          <w:noProof/>
          <w:sz w:val="22"/>
          <w:szCs w:val="22"/>
        </w:rPr>
        <mc:AlternateContent>
          <mc:Choice Requires="wps">
            <w:drawing>
              <wp:anchor distT="0" distB="0" distL="114300" distR="114300" simplePos="0" relativeHeight="251663360" behindDoc="0" locked="0" layoutInCell="1" allowOverlap="1" wp14:anchorId="134B2F41" wp14:editId="46607E8B">
                <wp:simplePos x="0" y="0"/>
                <wp:positionH relativeFrom="column">
                  <wp:posOffset>4284038</wp:posOffset>
                </wp:positionH>
                <wp:positionV relativeFrom="paragraph">
                  <wp:posOffset>101009</wp:posOffset>
                </wp:positionV>
                <wp:extent cx="1970405" cy="1945640"/>
                <wp:effectExtent l="0" t="0" r="36195" b="35560"/>
                <wp:wrapNone/>
                <wp:docPr id="11" name="Rectangle 19"/>
                <wp:cNvGraphicFramePr/>
                <a:graphic xmlns:a="http://schemas.openxmlformats.org/drawingml/2006/main">
                  <a:graphicData uri="http://schemas.microsoft.com/office/word/2010/wordprocessingShape">
                    <wps:wsp>
                      <wps:cNvSpPr/>
                      <wps:spPr>
                        <a:xfrm>
                          <a:off x="0" y="0"/>
                          <a:ext cx="1970405" cy="1945640"/>
                        </a:xfrm>
                        <a:prstGeom prst="rect">
                          <a:avLst/>
                        </a:prstGeom>
                        <a:solidFill>
                          <a:srgbClr val="D9D9D9">
                            <a:alpha val="90000"/>
                          </a:srgbClr>
                        </a:solidFill>
                      </wps:spPr>
                      <wps:style>
                        <a:lnRef idx="1">
                          <a:schemeClr val="accent2">
                            <a:alpha val="90000"/>
                            <a:tint val="40000"/>
                            <a:hueOff val="0"/>
                            <a:satOff val="0"/>
                            <a:lumOff val="0"/>
                            <a:alphaOff val="0"/>
                          </a:schemeClr>
                        </a:lnRef>
                        <a:fillRef idx="1">
                          <a:schemeClr val="accent2">
                            <a:alpha val="90000"/>
                            <a:tint val="40000"/>
                            <a:hueOff val="0"/>
                            <a:satOff val="0"/>
                            <a:lumOff val="0"/>
                            <a:alphaOff val="0"/>
                          </a:schemeClr>
                        </a:fillRef>
                        <a:effectRef idx="0">
                          <a:schemeClr val="accent2">
                            <a:alpha val="90000"/>
                            <a:tint val="40000"/>
                            <a:hueOff val="0"/>
                            <a:satOff val="0"/>
                            <a:lumOff val="0"/>
                            <a:alphaOff val="0"/>
                          </a:schemeClr>
                        </a:effectRef>
                        <a:fontRef idx="minor">
                          <a:schemeClr val="dk1">
                            <a:hueOff val="0"/>
                            <a:satOff val="0"/>
                            <a:lumOff val="0"/>
                            <a:alphaOff val="0"/>
                          </a:schemeClr>
                        </a:fontRef>
                      </wps:style>
                      <wps:txbx>
                        <w:txbxContent>
                          <w:p w14:paraId="741775FD" w14:textId="77777777" w:rsidR="00AA729F" w:rsidRPr="00FA0E05" w:rsidRDefault="00AA729F" w:rsidP="00FA0E05">
                            <w:pPr>
                              <w:pStyle w:val="NormalWeb"/>
                              <w:spacing w:after="0" w:line="360" w:lineRule="auto"/>
                              <w:rPr>
                                <w:rFonts w:ascii="Helvetica Neue" w:hAnsi="Helvetica Neue"/>
                                <w:color w:val="2E74B5" w:themeColor="accent1" w:themeShade="BF"/>
                                <w:sz w:val="22"/>
                                <w:szCs w:val="22"/>
                              </w:rPr>
                            </w:pPr>
                            <w:r w:rsidRPr="00FA0E05">
                              <w:rPr>
                                <w:rFonts w:ascii="Helvetica Neue" w:hAnsi="Helvetica Neue" w:cs="Helvetica"/>
                                <w:b/>
                                <w:bCs/>
                                <w:color w:val="2E74B5" w:themeColor="accent1" w:themeShade="BF"/>
                                <w:kern w:val="24"/>
                                <w:sz w:val="22"/>
                                <w:szCs w:val="22"/>
                              </w:rPr>
                              <w:t>6.8 million homes</w:t>
                            </w:r>
                            <w:r w:rsidRPr="00FA0E05">
                              <w:rPr>
                                <w:rFonts w:ascii="Helvetica Neue" w:hAnsi="Helvetica Neue" w:cs="Helvetica"/>
                                <w:color w:val="2E74B5" w:themeColor="accent1" w:themeShade="BF"/>
                                <w:kern w:val="24"/>
                                <w:sz w:val="22"/>
                                <w:szCs w:val="22"/>
                              </w:rPr>
                              <w:br/>
                            </w:r>
                            <w:r w:rsidRPr="00FA0E05">
                              <w:rPr>
                                <w:rFonts w:ascii="Helvetica Neue" w:hAnsi="Helvetica Neue" w:cs="Helvetica"/>
                                <w:iCs/>
                                <w:color w:val="2E74B5" w:themeColor="accent1" w:themeShade="BF"/>
                                <w:kern w:val="24"/>
                                <w:sz w:val="22"/>
                                <w:szCs w:val="22"/>
                              </w:rPr>
                              <w:t>have radon exposures above the current EPA action level.</w:t>
                            </w:r>
                            <w:r>
                              <w:rPr>
                                <w:rFonts w:ascii="Helvetica Neue" w:hAnsi="Helvetica Neue"/>
                                <w:color w:val="2E74B5" w:themeColor="accent1" w:themeShade="BF"/>
                                <w:sz w:val="22"/>
                                <w:szCs w:val="22"/>
                              </w:rPr>
                              <w:t xml:space="preserve"> </w:t>
                            </w:r>
                            <w:r w:rsidRPr="00FA0E05">
                              <w:rPr>
                                <w:rFonts w:ascii="Helvetica Neue" w:hAnsi="Helvetica Neue" w:cs="Helvetica"/>
                                <w:b/>
                                <w:bCs/>
                                <w:color w:val="2E74B5" w:themeColor="accent1" w:themeShade="BF"/>
                                <w:kern w:val="24"/>
                                <w:sz w:val="22"/>
                                <w:szCs w:val="22"/>
                              </w:rPr>
                              <w:t xml:space="preserve">Lung cancer </w:t>
                            </w:r>
                            <w:r w:rsidRPr="00FA0E05">
                              <w:rPr>
                                <w:rFonts w:ascii="Helvetica Neue" w:hAnsi="Helvetica Neue" w:cs="Helvetica"/>
                                <w:iCs/>
                                <w:color w:val="2E74B5" w:themeColor="accent1" w:themeShade="BF"/>
                                <w:kern w:val="24"/>
                                <w:sz w:val="22"/>
                                <w:szCs w:val="22"/>
                              </w:rPr>
                              <w:t xml:space="preserve">from radon exposure causes </w:t>
                            </w:r>
                            <w:r w:rsidRPr="00FA0E05">
                              <w:rPr>
                                <w:rFonts w:ascii="Helvetica Neue" w:hAnsi="Helvetica Neue" w:cs="Helvetica"/>
                                <w:b/>
                                <w:bCs/>
                                <w:color w:val="2E74B5" w:themeColor="accent1" w:themeShade="BF"/>
                                <w:kern w:val="24"/>
                                <w:sz w:val="22"/>
                                <w:szCs w:val="22"/>
                              </w:rPr>
                              <w:t>21,000 deaths</w:t>
                            </w:r>
                            <w:r w:rsidRPr="00FA0E05">
                              <w:rPr>
                                <w:rFonts w:ascii="Helvetica Neue" w:hAnsi="Helvetica Neue" w:cs="Helvetica"/>
                                <w:iCs/>
                                <w:color w:val="2E74B5" w:themeColor="accent1" w:themeShade="BF"/>
                                <w:kern w:val="24"/>
                                <w:sz w:val="22"/>
                                <w:szCs w:val="22"/>
                              </w:rPr>
                              <w:t xml:space="preserve"> in the U.S. each year.</w:t>
                            </w:r>
                          </w:p>
                        </w:txbxContent>
                      </wps:txbx>
                      <wps:bodyPr spcFirstLastPara="0" vert="horz" wrap="square" lIns="91440" tIns="91440" rIns="91440" bIns="91440" numCol="1" spcCol="1270" anchor="t" anchorCtr="0">
                        <a:noAutofit/>
                      </wps:bodyPr>
                    </wps:wsp>
                  </a:graphicData>
                </a:graphic>
                <wp14:sizeRelH relativeFrom="margin">
                  <wp14:pctWidth>0</wp14:pctWidth>
                </wp14:sizeRelH>
                <wp14:sizeRelV relativeFrom="margin">
                  <wp14:pctHeight>0</wp14:pctHeight>
                </wp14:sizeRelV>
              </wp:anchor>
            </w:drawing>
          </mc:Choice>
          <mc:Fallback>
            <w:pict>
              <v:rect w14:anchorId="134B2F41" id="Rectangle_x0020_19" o:spid="_x0000_s1026" style="position:absolute;margin-left:337.35pt;margin-top:7.95pt;width:155.15pt;height:15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" fillcolor="#d9d9d9" strokecolor="#f7caac [1301]" strokeweight=".5pt">
                <v:fill opacity="59110f"/>
                <v:stroke opacity="59110f"/>
                <v:textbox inset=",7.2pt,,7.2pt">
                  <w:txbxContent>
                    <w:p w14:paraId="741775FD" w14:textId="77777777" w:rsidR="00AA729F" w:rsidRPr="00FA0E05" w:rsidRDefault="00AA729F" w:rsidP="00FA0E05">
                      <w:pPr>
                        <w:pStyle w:val="NormalWeb"/>
                        <w:spacing w:after="0" w:line="360" w:lineRule="auto"/>
                        <w:rPr>
                          <w:rFonts w:ascii="Helvetica Neue" w:hAnsi="Helvetica Neue"/>
                          <w:color w:val="2E74B5" w:themeColor="accent1" w:themeShade="BF"/>
                          <w:sz w:val="22"/>
                          <w:szCs w:val="22"/>
                        </w:rPr>
                      </w:pPr>
                      <w:r w:rsidRPr="00FA0E05">
                        <w:rPr>
                          <w:rFonts w:ascii="Helvetica Neue" w:hAnsi="Helvetica Neue" w:cs="Helvetica"/>
                          <w:b/>
                          <w:bCs/>
                          <w:color w:val="2E74B5" w:themeColor="accent1" w:themeShade="BF"/>
                          <w:kern w:val="24"/>
                          <w:sz w:val="22"/>
                          <w:szCs w:val="22"/>
                        </w:rPr>
                        <w:t>6.8 million homes</w:t>
                      </w:r>
                      <w:r w:rsidRPr="00FA0E05">
                        <w:rPr>
                          <w:rFonts w:ascii="Helvetica Neue" w:hAnsi="Helvetica Neue" w:cs="Helvetica"/>
                          <w:color w:val="2E74B5" w:themeColor="accent1" w:themeShade="BF"/>
                          <w:kern w:val="24"/>
                          <w:sz w:val="22"/>
                          <w:szCs w:val="22"/>
                        </w:rPr>
                        <w:br/>
                      </w:r>
                      <w:r w:rsidRPr="00FA0E05">
                        <w:rPr>
                          <w:rFonts w:ascii="Helvetica Neue" w:hAnsi="Helvetica Neue" w:cs="Helvetica"/>
                          <w:iCs/>
                          <w:color w:val="2E74B5" w:themeColor="accent1" w:themeShade="BF"/>
                          <w:kern w:val="24"/>
                          <w:sz w:val="22"/>
                          <w:szCs w:val="22"/>
                        </w:rPr>
                        <w:t>have radon exposures above the current EPA action level.</w:t>
                      </w:r>
                      <w:r>
                        <w:rPr>
                          <w:rFonts w:ascii="Helvetica Neue" w:hAnsi="Helvetica Neue"/>
                          <w:color w:val="2E74B5" w:themeColor="accent1" w:themeShade="BF"/>
                          <w:sz w:val="22"/>
                          <w:szCs w:val="22"/>
                        </w:rPr>
                        <w:t xml:space="preserve"> </w:t>
                      </w:r>
                      <w:r w:rsidRPr="00FA0E05">
                        <w:rPr>
                          <w:rFonts w:ascii="Helvetica Neue" w:hAnsi="Helvetica Neue" w:cs="Helvetica"/>
                          <w:b/>
                          <w:bCs/>
                          <w:color w:val="2E74B5" w:themeColor="accent1" w:themeShade="BF"/>
                          <w:kern w:val="24"/>
                          <w:sz w:val="22"/>
                          <w:szCs w:val="22"/>
                        </w:rPr>
                        <w:t xml:space="preserve">Lung cancer </w:t>
                      </w:r>
                      <w:r w:rsidRPr="00FA0E05">
                        <w:rPr>
                          <w:rFonts w:ascii="Helvetica Neue" w:hAnsi="Helvetica Neue" w:cs="Helvetica"/>
                          <w:iCs/>
                          <w:color w:val="2E74B5" w:themeColor="accent1" w:themeShade="BF"/>
                          <w:kern w:val="24"/>
                          <w:sz w:val="22"/>
                          <w:szCs w:val="22"/>
                        </w:rPr>
                        <w:t xml:space="preserve">from radon exposure causes </w:t>
                      </w:r>
                      <w:r w:rsidRPr="00FA0E05">
                        <w:rPr>
                          <w:rFonts w:ascii="Helvetica Neue" w:hAnsi="Helvetica Neue" w:cs="Helvetica"/>
                          <w:b/>
                          <w:bCs/>
                          <w:color w:val="2E74B5" w:themeColor="accent1" w:themeShade="BF"/>
                          <w:kern w:val="24"/>
                          <w:sz w:val="22"/>
                          <w:szCs w:val="22"/>
                        </w:rPr>
                        <w:t>21,000 deaths</w:t>
                      </w:r>
                      <w:r w:rsidRPr="00FA0E05">
                        <w:rPr>
                          <w:rFonts w:ascii="Helvetica Neue" w:hAnsi="Helvetica Neue" w:cs="Helvetica"/>
                          <w:iCs/>
                          <w:color w:val="2E74B5" w:themeColor="accent1" w:themeShade="BF"/>
                          <w:kern w:val="24"/>
                          <w:sz w:val="22"/>
                          <w:szCs w:val="22"/>
                        </w:rPr>
                        <w:t xml:space="preserve"> in the U.S. each year.</w:t>
                      </w:r>
                    </w:p>
                  </w:txbxContent>
                </v:textbox>
              </v:rect>
            </w:pict>
          </mc:Fallback>
        </mc:AlternateContent>
      </w:r>
      <w:r w:rsidRPr="00007F83">
        <w:rPr>
          <w:rFonts w:ascii="Helvetica Neue" w:hAnsi="Helvetica Neue"/>
          <w:noProof/>
          <w:sz w:val="22"/>
          <w:szCs w:val="22"/>
        </w:rPr>
        <mc:AlternateContent>
          <mc:Choice Requires="wps">
            <w:drawing>
              <wp:anchor distT="0" distB="0" distL="114300" distR="114300" simplePos="0" relativeHeight="251662336" behindDoc="0" locked="0" layoutInCell="1" allowOverlap="1" wp14:anchorId="7EE38198" wp14:editId="78EFA205">
                <wp:simplePos x="0" y="0"/>
                <wp:positionH relativeFrom="column">
                  <wp:posOffset>1993199</wp:posOffset>
                </wp:positionH>
                <wp:positionV relativeFrom="paragraph">
                  <wp:posOffset>99848</wp:posOffset>
                </wp:positionV>
                <wp:extent cx="1956435" cy="1932940"/>
                <wp:effectExtent l="0" t="0" r="24765" b="22860"/>
                <wp:wrapNone/>
                <wp:docPr id="10" name="Rectangle 19"/>
                <wp:cNvGraphicFramePr/>
                <a:graphic xmlns:a="http://schemas.openxmlformats.org/drawingml/2006/main">
                  <a:graphicData uri="http://schemas.microsoft.com/office/word/2010/wordprocessingShape">
                    <wps:wsp>
                      <wps:cNvSpPr/>
                      <wps:spPr>
                        <a:xfrm>
                          <a:off x="0" y="0"/>
                          <a:ext cx="1956435" cy="1932940"/>
                        </a:xfrm>
                        <a:prstGeom prst="rect">
                          <a:avLst/>
                        </a:prstGeom>
                        <a:solidFill>
                          <a:srgbClr val="D9D9D9">
                            <a:alpha val="90000"/>
                          </a:srgbClr>
                        </a:solidFill>
                      </wps:spPr>
                      <wps:style>
                        <a:lnRef idx="1">
                          <a:schemeClr val="accent2">
                            <a:alpha val="90000"/>
                            <a:tint val="40000"/>
                            <a:hueOff val="0"/>
                            <a:satOff val="0"/>
                            <a:lumOff val="0"/>
                            <a:alphaOff val="0"/>
                          </a:schemeClr>
                        </a:lnRef>
                        <a:fillRef idx="1">
                          <a:schemeClr val="accent2">
                            <a:alpha val="90000"/>
                            <a:tint val="40000"/>
                            <a:hueOff val="0"/>
                            <a:satOff val="0"/>
                            <a:lumOff val="0"/>
                            <a:alphaOff val="0"/>
                          </a:schemeClr>
                        </a:fillRef>
                        <a:effectRef idx="0">
                          <a:schemeClr val="accent2">
                            <a:alpha val="90000"/>
                            <a:tint val="40000"/>
                            <a:hueOff val="0"/>
                            <a:satOff val="0"/>
                            <a:lumOff val="0"/>
                            <a:alphaOff val="0"/>
                          </a:schemeClr>
                        </a:effectRef>
                        <a:fontRef idx="minor">
                          <a:schemeClr val="dk1">
                            <a:hueOff val="0"/>
                            <a:satOff val="0"/>
                            <a:lumOff val="0"/>
                            <a:alphaOff val="0"/>
                          </a:schemeClr>
                        </a:fontRef>
                      </wps:style>
                      <wps:txbx>
                        <w:txbxContent>
                          <w:p w14:paraId="0DB76B7B" w14:textId="77777777" w:rsidR="00AA729F" w:rsidRPr="00FA0E05" w:rsidRDefault="00AA729F" w:rsidP="00FA0E05">
                            <w:pPr>
                              <w:pStyle w:val="NormalWeb"/>
                              <w:spacing w:after="0" w:line="360" w:lineRule="auto"/>
                              <w:rPr>
                                <w:rFonts w:ascii="Helvetica Neue" w:hAnsi="Helvetica Neue"/>
                                <w:color w:val="0079C1"/>
                                <w:sz w:val="22"/>
                                <w:szCs w:val="22"/>
                              </w:rPr>
                            </w:pPr>
                            <w:r w:rsidRPr="00FA0E05">
                              <w:rPr>
                                <w:rFonts w:ascii="Helvetica Neue" w:hAnsi="Helvetica Neue" w:cs="Helvetica"/>
                                <w:b/>
                                <w:bCs/>
                                <w:color w:val="0079C1"/>
                                <w:kern w:val="24"/>
                                <w:sz w:val="22"/>
                                <w:szCs w:val="22"/>
                              </w:rPr>
                              <w:t>18,000 deaths</w:t>
                            </w:r>
                            <w:r w:rsidRPr="00FA0E05">
                              <w:rPr>
                                <w:rFonts w:ascii="Helvetica Neue" w:hAnsi="Helvetica Neue" w:cs="Helvetica"/>
                                <w:b/>
                                <w:bCs/>
                                <w:color w:val="0079C1"/>
                                <w:kern w:val="24"/>
                                <w:sz w:val="22"/>
                                <w:szCs w:val="22"/>
                              </w:rPr>
                              <w:br/>
                            </w:r>
                            <w:r w:rsidRPr="00FA0E05">
                              <w:rPr>
                                <w:rFonts w:ascii="Helvetica Neue" w:hAnsi="Helvetica Neue" w:cs="Helvetica"/>
                                <w:iCs/>
                                <w:color w:val="0079C1"/>
                                <w:kern w:val="24"/>
                                <w:sz w:val="22"/>
                                <w:szCs w:val="22"/>
                              </w:rPr>
                              <w:t>related to injuries occur annually in U.S. homes.</w:t>
                            </w:r>
                          </w:p>
                          <w:p w14:paraId="50A30BB9" w14:textId="77777777" w:rsidR="00AA729F" w:rsidRPr="00FA0E05" w:rsidRDefault="00AA729F" w:rsidP="00FA0E05">
                            <w:pPr>
                              <w:pStyle w:val="NormalWeb"/>
                              <w:spacing w:after="0" w:line="360" w:lineRule="auto"/>
                              <w:rPr>
                                <w:rFonts w:ascii="Helvetica Neue" w:hAnsi="Helvetica Neue"/>
                                <w:color w:val="0079C1"/>
                                <w:sz w:val="22"/>
                                <w:szCs w:val="22"/>
                              </w:rPr>
                            </w:pPr>
                            <w:r w:rsidRPr="00FA0E05">
                              <w:rPr>
                                <w:rFonts w:ascii="Helvetica Neue" w:hAnsi="Helvetica Neue" w:cs="Helvetica"/>
                                <w:b/>
                                <w:bCs/>
                                <w:color w:val="0079C1"/>
                                <w:kern w:val="24"/>
                                <w:sz w:val="22"/>
                                <w:szCs w:val="22"/>
                              </w:rPr>
                              <w:t>12 million nonfatal injuries</w:t>
                            </w:r>
                          </w:p>
                          <w:p w14:paraId="1A05A156" w14:textId="77777777" w:rsidR="00AA729F" w:rsidRPr="00FA0E05" w:rsidRDefault="00AA729F" w:rsidP="00FA0E05">
                            <w:pPr>
                              <w:pStyle w:val="NormalWeb"/>
                              <w:spacing w:after="0" w:line="360" w:lineRule="auto"/>
                              <w:rPr>
                                <w:rFonts w:ascii="Helvetica Neue" w:hAnsi="Helvetica Neue"/>
                                <w:color w:val="0079C1"/>
                                <w:sz w:val="22"/>
                                <w:szCs w:val="22"/>
                              </w:rPr>
                            </w:pPr>
                            <w:r w:rsidRPr="00FA0E05">
                              <w:rPr>
                                <w:rFonts w:ascii="Helvetica Neue" w:hAnsi="Helvetica Neue" w:cs="Helvetica"/>
                                <w:iCs/>
                                <w:color w:val="0079C1"/>
                                <w:kern w:val="24"/>
                                <w:sz w:val="22"/>
                                <w:szCs w:val="22"/>
                              </w:rPr>
                              <w:t>occur annually in U.S. homes.</w:t>
                            </w:r>
                          </w:p>
                        </w:txbxContent>
                      </wps:txbx>
                      <wps:bodyPr spcFirstLastPara="0" vert="horz" wrap="square" lIns="91440" tIns="91440" rIns="91440" bIns="91440" numCol="1" spcCol="1270" anchor="t" anchorCtr="0">
                        <a:noAutofit/>
                      </wps:bodyPr>
                    </wps:wsp>
                  </a:graphicData>
                </a:graphic>
                <wp14:sizeRelH relativeFrom="margin">
                  <wp14:pctWidth>0</wp14:pctWidth>
                </wp14:sizeRelH>
                <wp14:sizeRelV relativeFrom="margin">
                  <wp14:pctHeight>0</wp14:pctHeight>
                </wp14:sizeRelV>
              </wp:anchor>
            </w:drawing>
          </mc:Choice>
          <mc:Fallback>
            <w:pict>
              <v:rect w14:anchorId="7EE38198" id="_x0000_s1027" style="position:absolute;margin-left:156.95pt;margin-top:7.85pt;width:154.05pt;height:15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" fillcolor="#d9d9d9" strokecolor="#f7caac [1301]" strokeweight=".5pt">
                <v:fill opacity="59110f"/>
                <v:stroke opacity="59110f"/>
                <v:textbox inset=",7.2pt,,7.2pt">
                  <w:txbxContent>
                    <w:p w14:paraId="0DB76B7B" w14:textId="77777777" w:rsidR="00AA729F" w:rsidRPr="00FA0E05" w:rsidRDefault="00AA729F" w:rsidP="00FA0E05">
                      <w:pPr>
                        <w:pStyle w:val="NormalWeb"/>
                        <w:spacing w:after="0" w:line="360" w:lineRule="auto"/>
                        <w:rPr>
                          <w:rFonts w:ascii="Helvetica Neue" w:hAnsi="Helvetica Neue"/>
                          <w:color w:val="0079C1"/>
                          <w:sz w:val="22"/>
                          <w:szCs w:val="22"/>
                        </w:rPr>
                      </w:pPr>
                      <w:r w:rsidRPr="00FA0E05">
                        <w:rPr>
                          <w:rFonts w:ascii="Helvetica Neue" w:hAnsi="Helvetica Neue" w:cs="Helvetica"/>
                          <w:b/>
                          <w:bCs/>
                          <w:color w:val="0079C1"/>
                          <w:kern w:val="24"/>
                          <w:sz w:val="22"/>
                          <w:szCs w:val="22"/>
                        </w:rPr>
                        <w:t>18,000 deaths</w:t>
                      </w:r>
                      <w:r w:rsidRPr="00FA0E05">
                        <w:rPr>
                          <w:rFonts w:ascii="Helvetica Neue" w:hAnsi="Helvetica Neue" w:cs="Helvetica"/>
                          <w:b/>
                          <w:bCs/>
                          <w:color w:val="0079C1"/>
                          <w:kern w:val="24"/>
                          <w:sz w:val="22"/>
                          <w:szCs w:val="22"/>
                        </w:rPr>
                        <w:br/>
                      </w:r>
                      <w:r w:rsidRPr="00FA0E05">
                        <w:rPr>
                          <w:rFonts w:ascii="Helvetica Neue" w:hAnsi="Helvetica Neue" w:cs="Helvetica"/>
                          <w:iCs/>
                          <w:color w:val="0079C1"/>
                          <w:kern w:val="24"/>
                          <w:sz w:val="22"/>
                          <w:szCs w:val="22"/>
                        </w:rPr>
                        <w:t>related to injuries occur annually in U.S. homes.</w:t>
                      </w:r>
                    </w:p>
                    <w:p w14:paraId="50A30BB9" w14:textId="77777777" w:rsidR="00AA729F" w:rsidRPr="00FA0E05" w:rsidRDefault="00AA729F" w:rsidP="00FA0E05">
                      <w:pPr>
                        <w:pStyle w:val="NormalWeb"/>
                        <w:spacing w:after="0" w:line="360" w:lineRule="auto"/>
                        <w:rPr>
                          <w:rFonts w:ascii="Helvetica Neue" w:hAnsi="Helvetica Neue"/>
                          <w:color w:val="0079C1"/>
                          <w:sz w:val="22"/>
                          <w:szCs w:val="22"/>
                        </w:rPr>
                      </w:pPr>
                      <w:r w:rsidRPr="00FA0E05">
                        <w:rPr>
                          <w:rFonts w:ascii="Helvetica Neue" w:hAnsi="Helvetica Neue" w:cs="Helvetica"/>
                          <w:b/>
                          <w:bCs/>
                          <w:color w:val="0079C1"/>
                          <w:kern w:val="24"/>
                          <w:sz w:val="22"/>
                          <w:szCs w:val="22"/>
                        </w:rPr>
                        <w:t>12 million nonfatal injuries</w:t>
                      </w:r>
                    </w:p>
                    <w:p w14:paraId="1A05A156" w14:textId="77777777" w:rsidR="00AA729F" w:rsidRPr="00FA0E05" w:rsidRDefault="00AA729F" w:rsidP="00FA0E05">
                      <w:pPr>
                        <w:pStyle w:val="NormalWeb"/>
                        <w:spacing w:after="0" w:line="360" w:lineRule="auto"/>
                        <w:rPr>
                          <w:rFonts w:ascii="Helvetica Neue" w:hAnsi="Helvetica Neue"/>
                          <w:color w:val="0079C1"/>
                          <w:sz w:val="22"/>
                          <w:szCs w:val="22"/>
                        </w:rPr>
                      </w:pPr>
                      <w:r w:rsidRPr="00FA0E05">
                        <w:rPr>
                          <w:rFonts w:ascii="Helvetica Neue" w:hAnsi="Helvetica Neue" w:cs="Helvetica"/>
                          <w:iCs/>
                          <w:color w:val="0079C1"/>
                          <w:kern w:val="24"/>
                          <w:sz w:val="22"/>
                          <w:szCs w:val="22"/>
                        </w:rPr>
                        <w:t>occur annually in U.S. homes.</w:t>
                      </w:r>
                    </w:p>
                  </w:txbxContent>
                </v:textbox>
              </v:rect>
            </w:pict>
          </mc:Fallback>
        </mc:AlternateContent>
      </w:r>
      <w:r w:rsidRPr="00007F83">
        <w:rPr>
          <w:rFonts w:ascii="Helvetica Neue" w:hAnsi="Helvetica Neue"/>
          <w:noProof/>
          <w:sz w:val="22"/>
          <w:szCs w:val="22"/>
        </w:rPr>
        <mc:AlternateContent>
          <mc:Choice Requires="wps">
            <w:drawing>
              <wp:anchor distT="0" distB="0" distL="114300" distR="114300" simplePos="0" relativeHeight="251661312" behindDoc="0" locked="0" layoutInCell="1" allowOverlap="1" wp14:anchorId="1C27991F" wp14:editId="362A051E">
                <wp:simplePos x="0" y="0"/>
                <wp:positionH relativeFrom="column">
                  <wp:posOffset>-284480</wp:posOffset>
                </wp:positionH>
                <wp:positionV relativeFrom="paragraph">
                  <wp:posOffset>99060</wp:posOffset>
                </wp:positionV>
                <wp:extent cx="1943735" cy="1945640"/>
                <wp:effectExtent l="0" t="0" r="37465" b="35560"/>
                <wp:wrapSquare wrapText="bothSides"/>
                <wp:docPr id="20" name="Rectangle 19"/>
                <wp:cNvGraphicFramePr/>
                <a:graphic xmlns:a="http://schemas.openxmlformats.org/drawingml/2006/main">
                  <a:graphicData uri="http://schemas.microsoft.com/office/word/2010/wordprocessingShape">
                    <wps:wsp>
                      <wps:cNvSpPr/>
                      <wps:spPr>
                        <a:xfrm>
                          <a:off x="0" y="0"/>
                          <a:ext cx="1943735" cy="1945640"/>
                        </a:xfrm>
                        <a:prstGeom prst="rect">
                          <a:avLst/>
                        </a:prstGeom>
                        <a:solidFill>
                          <a:srgbClr val="D9D9D9">
                            <a:alpha val="90000"/>
                          </a:srgbClr>
                        </a:solidFill>
                      </wps:spPr>
                      <wps:style>
                        <a:lnRef idx="1">
                          <a:schemeClr val="accent2">
                            <a:alpha val="90000"/>
                            <a:tint val="40000"/>
                            <a:hueOff val="0"/>
                            <a:satOff val="0"/>
                            <a:lumOff val="0"/>
                            <a:alphaOff val="0"/>
                          </a:schemeClr>
                        </a:lnRef>
                        <a:fillRef idx="1">
                          <a:schemeClr val="accent2">
                            <a:alpha val="90000"/>
                            <a:tint val="40000"/>
                            <a:hueOff val="0"/>
                            <a:satOff val="0"/>
                            <a:lumOff val="0"/>
                            <a:alphaOff val="0"/>
                          </a:schemeClr>
                        </a:fillRef>
                        <a:effectRef idx="0">
                          <a:schemeClr val="accent2">
                            <a:alpha val="90000"/>
                            <a:tint val="40000"/>
                            <a:hueOff val="0"/>
                            <a:satOff val="0"/>
                            <a:lumOff val="0"/>
                            <a:alphaOff val="0"/>
                          </a:schemeClr>
                        </a:effectRef>
                        <a:fontRef idx="minor">
                          <a:schemeClr val="dk1">
                            <a:hueOff val="0"/>
                            <a:satOff val="0"/>
                            <a:lumOff val="0"/>
                            <a:alphaOff val="0"/>
                          </a:schemeClr>
                        </a:fontRef>
                      </wps:style>
                      <wps:txbx>
                        <w:txbxContent>
                          <w:p w14:paraId="2CD48BE0" w14:textId="77777777" w:rsidR="00AA729F" w:rsidRPr="00FA0E05" w:rsidRDefault="00AA729F" w:rsidP="00FA0E05">
                            <w:pPr>
                              <w:pStyle w:val="NormalWeb"/>
                              <w:spacing w:after="0" w:line="360" w:lineRule="auto"/>
                              <w:contextualSpacing/>
                              <w:rPr>
                                <w:rFonts w:ascii="Helvetica Neue" w:hAnsi="Helvetica Neue"/>
                                <w:color w:val="0079C1"/>
                                <w:sz w:val="22"/>
                                <w:szCs w:val="24"/>
                              </w:rPr>
                            </w:pPr>
                            <w:r w:rsidRPr="00FA0E05">
                              <w:rPr>
                                <w:rFonts w:ascii="Helvetica Neue" w:hAnsi="Helvetica Neue" w:cs="Helvetica"/>
                                <w:b/>
                                <w:bCs/>
                                <w:color w:val="0079C1"/>
                                <w:kern w:val="24"/>
                                <w:sz w:val="22"/>
                                <w:szCs w:val="24"/>
                              </w:rPr>
                              <w:t>24 million homes</w:t>
                            </w:r>
                            <w:r w:rsidRPr="00FA0E05">
                              <w:rPr>
                                <w:rFonts w:ascii="Helvetica Neue" w:hAnsi="Helvetica Neue" w:cs="Helvetica"/>
                                <w:b/>
                                <w:bCs/>
                                <w:color w:val="0079C1"/>
                                <w:kern w:val="24"/>
                                <w:sz w:val="22"/>
                                <w:szCs w:val="24"/>
                              </w:rPr>
                              <w:br/>
                            </w:r>
                            <w:r w:rsidRPr="00FA0E05">
                              <w:rPr>
                                <w:rFonts w:ascii="Helvetica Neue" w:hAnsi="Helvetica Neue" w:cs="Helvetica"/>
                                <w:iCs/>
                                <w:color w:val="0079C1"/>
                                <w:kern w:val="24"/>
                                <w:sz w:val="22"/>
                                <w:szCs w:val="24"/>
                              </w:rPr>
                              <w:t>have significant lead-based paint hazards, as measured by dust wipes.</w:t>
                            </w:r>
                            <w:r>
                              <w:rPr>
                                <w:rFonts w:ascii="Helvetica Neue" w:hAnsi="Helvetica Neue"/>
                                <w:color w:val="0079C1"/>
                                <w:sz w:val="22"/>
                                <w:szCs w:val="24"/>
                              </w:rPr>
                              <w:t xml:space="preserve"> </w:t>
                            </w:r>
                            <w:r>
                              <w:rPr>
                                <w:rFonts w:ascii="Helvetica Neue" w:hAnsi="Helvetica Neue" w:cs="Helvetica"/>
                                <w:b/>
                                <w:bCs/>
                                <w:color w:val="0079C1"/>
                                <w:kern w:val="24"/>
                                <w:sz w:val="22"/>
                                <w:szCs w:val="24"/>
                              </w:rPr>
                              <w:t xml:space="preserve">Lead </w:t>
                            </w:r>
                            <w:r w:rsidRPr="00FA0E05">
                              <w:rPr>
                                <w:rFonts w:ascii="Helvetica Neue" w:hAnsi="Helvetica Neue" w:cs="Helvetica"/>
                                <w:b/>
                                <w:bCs/>
                                <w:color w:val="0079C1"/>
                                <w:kern w:val="24"/>
                                <w:sz w:val="22"/>
                                <w:szCs w:val="24"/>
                              </w:rPr>
                              <w:t>poisoning</w:t>
                            </w:r>
                            <w:r w:rsidRPr="00FA0E05">
                              <w:rPr>
                                <w:rFonts w:ascii="Helvetica Neue" w:hAnsi="Helvetica Neue"/>
                                <w:color w:val="0079C1"/>
                                <w:sz w:val="22"/>
                                <w:szCs w:val="24"/>
                              </w:rPr>
                              <w:t xml:space="preserve"> </w:t>
                            </w:r>
                            <w:ins w:id="0" w:author="Goldschmidt, Michael" w:date="2016-05-19T11:32:00Z">
                              <w:r w:rsidRPr="00FA0E05">
                                <w:rPr>
                                  <w:rFonts w:ascii="Helvetica Neue" w:hAnsi="Helvetica Neue" w:cs="Helvetica"/>
                                  <w:iCs/>
                                  <w:color w:val="0079C1"/>
                                  <w:kern w:val="24"/>
                                  <w:sz w:val="22"/>
                                  <w:szCs w:val="24"/>
                                </w:rPr>
                                <w:t>e</w:t>
                              </w:r>
                            </w:ins>
                            <w:r w:rsidRPr="00FA0E05">
                              <w:rPr>
                                <w:rFonts w:ascii="Helvetica Neue" w:hAnsi="Helvetica Neue" w:cs="Helvetica"/>
                                <w:iCs/>
                                <w:color w:val="0079C1"/>
                                <w:kern w:val="24"/>
                                <w:sz w:val="22"/>
                                <w:szCs w:val="24"/>
                              </w:rPr>
                              <w:t>ffects</w:t>
                            </w:r>
                          </w:p>
                          <w:p w14:paraId="7106CE90" w14:textId="77777777" w:rsidR="00AA729F" w:rsidRPr="00FA0E05" w:rsidRDefault="00AA729F" w:rsidP="00FA0E05">
                            <w:pPr>
                              <w:pStyle w:val="NormalWeb"/>
                              <w:spacing w:after="0" w:line="360" w:lineRule="auto"/>
                              <w:contextualSpacing/>
                              <w:rPr>
                                <w:rFonts w:ascii="Helvetica Neue" w:hAnsi="Helvetica Neue"/>
                                <w:color w:val="0079C1"/>
                                <w:sz w:val="22"/>
                                <w:szCs w:val="24"/>
                              </w:rPr>
                            </w:pPr>
                            <w:r w:rsidRPr="00FA0E05">
                              <w:rPr>
                                <w:rFonts w:ascii="Helvetica Neue" w:hAnsi="Helvetica Neue" w:cs="Helvetica"/>
                                <w:b/>
                                <w:bCs/>
                                <w:color w:val="0079C1"/>
                                <w:kern w:val="24"/>
                                <w:sz w:val="22"/>
                                <w:szCs w:val="24"/>
                              </w:rPr>
                              <w:t xml:space="preserve">535,000 </w:t>
                            </w:r>
                            <w:r w:rsidRPr="00FA0E05">
                              <w:rPr>
                                <w:rFonts w:ascii="Helvetica Neue" w:hAnsi="Helvetica Neue" w:cs="Helvetica"/>
                                <w:iCs/>
                                <w:color w:val="0079C1"/>
                                <w:kern w:val="24"/>
                                <w:sz w:val="22"/>
                                <w:szCs w:val="24"/>
                              </w:rPr>
                              <w:t>U.S. children ages 1-5</w:t>
                            </w:r>
                          </w:p>
                        </w:txbxContent>
                      </wps:txbx>
                      <wps:bodyPr spcFirstLastPara="0" vert="horz" wrap="square" lIns="91440" tIns="91440" rIns="91440" bIns="91440" numCol="1" spcCol="1270" anchor="t" anchorCtr="0">
                        <a:noAutofit/>
                      </wps:bodyPr>
                    </wps:wsp>
                  </a:graphicData>
                </a:graphic>
                <wp14:sizeRelH relativeFrom="margin">
                  <wp14:pctWidth>0</wp14:pctWidth>
                </wp14:sizeRelH>
                <wp14:sizeRelV relativeFrom="margin">
                  <wp14:pctHeight>0</wp14:pctHeight>
                </wp14:sizeRelV>
              </wp:anchor>
            </w:drawing>
          </mc:Choice>
          <mc:Fallback>
            <w:pict>
              <v:rect w14:anchorId="1C27991F" id="_x0000_s1028" style="position:absolute;margin-left:-22.4pt;margin-top:7.8pt;width:153.05pt;height:15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" fillcolor="#d9d9d9" strokecolor="#f7caac [1301]" strokeweight=".5pt">
                <v:fill opacity="59110f"/>
                <v:stroke opacity="59110f"/>
                <v:textbox inset=",7.2pt,,7.2pt">
                  <w:txbxContent>
                    <w:p w14:paraId="2CD48BE0" w14:textId="77777777" w:rsidR="00AA729F" w:rsidRPr="00FA0E05" w:rsidRDefault="00AA729F" w:rsidP="00FA0E05">
                      <w:pPr>
                        <w:pStyle w:val="NormalWeb"/>
                        <w:spacing w:after="0" w:line="360" w:lineRule="auto"/>
                        <w:contextualSpacing/>
                        <w:rPr>
                          <w:rFonts w:ascii="Helvetica Neue" w:hAnsi="Helvetica Neue"/>
                          <w:color w:val="0079C1"/>
                          <w:sz w:val="22"/>
                          <w:szCs w:val="24"/>
                        </w:rPr>
                      </w:pPr>
                      <w:r w:rsidRPr="00FA0E05">
                        <w:rPr>
                          <w:rFonts w:ascii="Helvetica Neue" w:hAnsi="Helvetica Neue" w:cs="Helvetica"/>
                          <w:b/>
                          <w:bCs/>
                          <w:color w:val="0079C1"/>
                          <w:kern w:val="24"/>
                          <w:sz w:val="22"/>
                          <w:szCs w:val="24"/>
                        </w:rPr>
                        <w:t>24 million homes</w:t>
                      </w:r>
                      <w:r w:rsidRPr="00FA0E05">
                        <w:rPr>
                          <w:rFonts w:ascii="Helvetica Neue" w:hAnsi="Helvetica Neue" w:cs="Helvetica"/>
                          <w:b/>
                          <w:bCs/>
                          <w:color w:val="0079C1"/>
                          <w:kern w:val="24"/>
                          <w:sz w:val="22"/>
                          <w:szCs w:val="24"/>
                        </w:rPr>
                        <w:br/>
                      </w:r>
                      <w:r w:rsidRPr="00FA0E05">
                        <w:rPr>
                          <w:rFonts w:ascii="Helvetica Neue" w:hAnsi="Helvetica Neue" w:cs="Helvetica"/>
                          <w:iCs/>
                          <w:color w:val="0079C1"/>
                          <w:kern w:val="24"/>
                          <w:sz w:val="22"/>
                          <w:szCs w:val="24"/>
                        </w:rPr>
                        <w:t>have significant lead-based paint hazards, as measured by dust wipes.</w:t>
                      </w:r>
                      <w:r>
                        <w:rPr>
                          <w:rFonts w:ascii="Helvetica Neue" w:hAnsi="Helvetica Neue"/>
                          <w:color w:val="0079C1"/>
                          <w:sz w:val="22"/>
                          <w:szCs w:val="24"/>
                        </w:rPr>
                        <w:t xml:space="preserve"> </w:t>
                      </w:r>
                      <w:r>
                        <w:rPr>
                          <w:rFonts w:ascii="Helvetica Neue" w:hAnsi="Helvetica Neue" w:cs="Helvetica"/>
                          <w:b/>
                          <w:bCs/>
                          <w:color w:val="0079C1"/>
                          <w:kern w:val="24"/>
                          <w:sz w:val="22"/>
                          <w:szCs w:val="24"/>
                        </w:rPr>
                        <w:t xml:space="preserve">Lead </w:t>
                      </w:r>
                      <w:r w:rsidRPr="00FA0E05">
                        <w:rPr>
                          <w:rFonts w:ascii="Helvetica Neue" w:hAnsi="Helvetica Neue" w:cs="Helvetica"/>
                          <w:b/>
                          <w:bCs/>
                          <w:color w:val="0079C1"/>
                          <w:kern w:val="24"/>
                          <w:sz w:val="22"/>
                          <w:szCs w:val="24"/>
                        </w:rPr>
                        <w:t>poisoning</w:t>
                      </w:r>
                      <w:r w:rsidRPr="00FA0E05">
                        <w:rPr>
                          <w:rFonts w:ascii="Helvetica Neue" w:hAnsi="Helvetica Neue"/>
                          <w:color w:val="0079C1"/>
                          <w:sz w:val="22"/>
                          <w:szCs w:val="24"/>
                        </w:rPr>
                        <w:t xml:space="preserve"> </w:t>
                      </w:r>
                      <w:ins w:id="1" w:author="Goldschmidt, Michael" w:date="2016-05-19T11:32:00Z">
                        <w:r w:rsidRPr="00FA0E05">
                          <w:rPr>
                            <w:rFonts w:ascii="Helvetica Neue" w:hAnsi="Helvetica Neue" w:cs="Helvetica"/>
                            <w:iCs/>
                            <w:color w:val="0079C1"/>
                            <w:kern w:val="24"/>
                            <w:sz w:val="22"/>
                            <w:szCs w:val="24"/>
                          </w:rPr>
                          <w:t>e</w:t>
                        </w:r>
                      </w:ins>
                      <w:r w:rsidRPr="00FA0E05">
                        <w:rPr>
                          <w:rFonts w:ascii="Helvetica Neue" w:hAnsi="Helvetica Neue" w:cs="Helvetica"/>
                          <w:iCs/>
                          <w:color w:val="0079C1"/>
                          <w:kern w:val="24"/>
                          <w:sz w:val="22"/>
                          <w:szCs w:val="24"/>
                        </w:rPr>
                        <w:t>ffects</w:t>
                      </w:r>
                    </w:p>
                    <w:p w14:paraId="7106CE90" w14:textId="77777777" w:rsidR="00AA729F" w:rsidRPr="00FA0E05" w:rsidRDefault="00AA729F" w:rsidP="00FA0E05">
                      <w:pPr>
                        <w:pStyle w:val="NormalWeb"/>
                        <w:spacing w:after="0" w:line="360" w:lineRule="auto"/>
                        <w:contextualSpacing/>
                        <w:rPr>
                          <w:rFonts w:ascii="Helvetica Neue" w:hAnsi="Helvetica Neue"/>
                          <w:color w:val="0079C1"/>
                          <w:sz w:val="22"/>
                          <w:szCs w:val="24"/>
                        </w:rPr>
                      </w:pPr>
                      <w:r w:rsidRPr="00FA0E05">
                        <w:rPr>
                          <w:rFonts w:ascii="Helvetica Neue" w:hAnsi="Helvetica Neue" w:cs="Helvetica"/>
                          <w:b/>
                          <w:bCs/>
                          <w:color w:val="0079C1"/>
                          <w:kern w:val="24"/>
                          <w:sz w:val="22"/>
                          <w:szCs w:val="24"/>
                        </w:rPr>
                        <w:t xml:space="preserve">535,000 </w:t>
                      </w:r>
                      <w:r w:rsidRPr="00FA0E05">
                        <w:rPr>
                          <w:rFonts w:ascii="Helvetica Neue" w:hAnsi="Helvetica Neue" w:cs="Helvetica"/>
                          <w:iCs/>
                          <w:color w:val="0079C1"/>
                          <w:kern w:val="24"/>
                          <w:sz w:val="22"/>
                          <w:szCs w:val="24"/>
                        </w:rPr>
                        <w:t>U.S. children ages 1-5</w:t>
                      </w:r>
                    </w:p>
                  </w:txbxContent>
                </v:textbox>
                <w10:wrap type="square"/>
              </v:rect>
            </w:pict>
          </mc:Fallback>
        </mc:AlternateContent>
      </w:r>
    </w:p>
    <w:p w14:paraId="2FF68201" w14:textId="77777777" w:rsidR="00355E0F" w:rsidRPr="00007F83" w:rsidRDefault="00355E0F" w:rsidP="00FA0E05">
      <w:pPr>
        <w:spacing w:line="480" w:lineRule="auto"/>
        <w:rPr>
          <w:rFonts w:ascii="Helvetica Neue" w:hAnsi="Helvetica Neue"/>
        </w:rPr>
      </w:pPr>
    </w:p>
    <w:p w14:paraId="1EE63782" w14:textId="77777777" w:rsidR="00355E0F" w:rsidRPr="00007F83" w:rsidRDefault="00355E0F" w:rsidP="00FA0E05">
      <w:pPr>
        <w:spacing w:line="480" w:lineRule="auto"/>
        <w:rPr>
          <w:rFonts w:ascii="Helvetica Neue" w:hAnsi="Helvetica Neue"/>
        </w:rPr>
      </w:pPr>
    </w:p>
    <w:p w14:paraId="00EC3339" w14:textId="77777777" w:rsidR="00FA0E05" w:rsidRPr="00007F83" w:rsidRDefault="00FA0E05" w:rsidP="00FA0E05">
      <w:pPr>
        <w:spacing w:line="480" w:lineRule="auto"/>
        <w:rPr>
          <w:rFonts w:ascii="Helvetica Neue" w:hAnsi="Helvetica Neue"/>
        </w:rPr>
      </w:pPr>
    </w:p>
    <w:p w14:paraId="0075BFA4" w14:textId="77777777" w:rsidR="00355E0F" w:rsidRPr="00007F83" w:rsidRDefault="00355E0F" w:rsidP="00FA0E05">
      <w:pPr>
        <w:spacing w:line="480" w:lineRule="auto"/>
        <w:rPr>
          <w:rFonts w:ascii="Helvetica Neue" w:hAnsi="Helvetica Neue"/>
        </w:rPr>
      </w:pPr>
    </w:p>
    <w:p w14:paraId="4045B751" w14:textId="77777777" w:rsidR="00355E0F" w:rsidRPr="00007F83" w:rsidRDefault="00355E0F" w:rsidP="00FA0E05">
      <w:pPr>
        <w:spacing w:line="480" w:lineRule="auto"/>
        <w:rPr>
          <w:rFonts w:ascii="Helvetica Neue" w:hAnsi="Helvetica Neue"/>
        </w:rPr>
      </w:pPr>
    </w:p>
    <w:p w14:paraId="4D96815E" w14:textId="77777777" w:rsidR="00355E0F" w:rsidRPr="00007F83" w:rsidRDefault="00355E0F" w:rsidP="00FA0E05">
      <w:pPr>
        <w:spacing w:line="480" w:lineRule="auto"/>
        <w:rPr>
          <w:rFonts w:ascii="Helvetica Neue" w:hAnsi="Helvetica Neue"/>
        </w:rPr>
      </w:pPr>
    </w:p>
    <w:p w14:paraId="21EDC3B3" w14:textId="77777777" w:rsidR="00355E0F" w:rsidRPr="00007F83" w:rsidRDefault="00355E0F" w:rsidP="00355E0F">
      <w:pPr>
        <w:spacing w:line="276" w:lineRule="auto"/>
        <w:rPr>
          <w:rFonts w:ascii="Helvetica Neue" w:eastAsiaTheme="minorEastAsia" w:hAnsi="Helvetica Neue" w:cs="Helvetica"/>
          <w:bCs/>
          <w:iCs/>
          <w:kern w:val="24"/>
        </w:rPr>
      </w:pPr>
    </w:p>
    <w:p w14:paraId="3979679E" w14:textId="77777777" w:rsidR="00355E0F" w:rsidRPr="00007F83" w:rsidRDefault="00355E0F" w:rsidP="00355E0F">
      <w:pPr>
        <w:spacing w:line="276" w:lineRule="auto"/>
        <w:rPr>
          <w:rFonts w:ascii="Helvetica Neue" w:eastAsiaTheme="minorEastAsia" w:hAnsi="Helvetica Neue" w:cs="Helvetica"/>
          <w:bCs/>
          <w:iCs/>
          <w:kern w:val="24"/>
        </w:rPr>
      </w:pPr>
    </w:p>
    <w:p w14:paraId="0188FE15" w14:textId="77777777" w:rsidR="00355E0F" w:rsidRPr="00007F83" w:rsidRDefault="00355E0F" w:rsidP="00355E0F">
      <w:pPr>
        <w:spacing w:line="276" w:lineRule="auto"/>
        <w:rPr>
          <w:rFonts w:ascii="Helvetica Neue" w:eastAsiaTheme="minorEastAsia" w:hAnsi="Helvetica Neue" w:cs="Helvetica"/>
          <w:bCs/>
          <w:iCs/>
          <w:kern w:val="24"/>
        </w:rPr>
      </w:pPr>
    </w:p>
    <w:p w14:paraId="7F880B65" w14:textId="77777777" w:rsidR="00355E0F" w:rsidRPr="00007F83" w:rsidRDefault="00355E0F" w:rsidP="00355E0F">
      <w:pPr>
        <w:spacing w:line="276" w:lineRule="auto"/>
        <w:rPr>
          <w:rFonts w:ascii="Helvetica Neue" w:eastAsiaTheme="minorEastAsia" w:hAnsi="Helvetica Neue" w:cs="Helvetica"/>
          <w:bCs/>
          <w:iCs/>
          <w:kern w:val="24"/>
        </w:rPr>
      </w:pPr>
    </w:p>
    <w:p w14:paraId="212A227F" w14:textId="77777777" w:rsidR="00355E0F" w:rsidRPr="00007F83" w:rsidRDefault="00355E0F" w:rsidP="00355E0F">
      <w:pPr>
        <w:spacing w:line="276" w:lineRule="auto"/>
        <w:rPr>
          <w:rFonts w:ascii="Helvetica Neue" w:eastAsiaTheme="minorEastAsia" w:hAnsi="Helvetica Neue" w:cs="Helvetica"/>
          <w:bCs/>
          <w:iCs/>
          <w:kern w:val="24"/>
        </w:rPr>
      </w:pPr>
    </w:p>
    <w:p w14:paraId="31BB15C1" w14:textId="5FBD1E56" w:rsidR="00355E0F" w:rsidRPr="00007F83" w:rsidRDefault="00355E0F" w:rsidP="00355E0F">
      <w:pPr>
        <w:spacing w:line="276" w:lineRule="auto"/>
        <w:rPr>
          <w:rFonts w:ascii="Helvetica Neue" w:hAnsi="Helvetica Neue"/>
          <w:noProof/>
        </w:rPr>
      </w:pPr>
      <w:r w:rsidRPr="00007F83">
        <w:rPr>
          <w:rFonts w:ascii="Helvetica Neue" w:eastAsiaTheme="minorEastAsia" w:hAnsi="Helvetica Neue" w:cs="Helvetica"/>
          <w:bCs/>
          <w:iCs/>
          <w:kern w:val="24"/>
        </w:rPr>
        <w:t>Here is an example of how a single unhealthy housing problem can lead to multiple health effects and economic impacts: It is like a “pebble in a pond”: the impacts of one hazard can contribute to the many facets of the home, health, and community impacts.</w:t>
      </w:r>
      <w:r w:rsidRPr="00007F83">
        <w:rPr>
          <w:rFonts w:ascii="Helvetica Neue" w:hAnsi="Helvetica Neue"/>
          <w:noProof/>
        </w:rPr>
        <w:t xml:space="preserve"> </w:t>
      </w:r>
    </w:p>
    <w:p w14:paraId="713E6BBF" w14:textId="77777777" w:rsidR="00355E0F" w:rsidRPr="00007F83" w:rsidRDefault="00355E0F" w:rsidP="00355E0F">
      <w:pPr>
        <w:spacing w:line="276" w:lineRule="auto"/>
        <w:rPr>
          <w:rFonts w:ascii="Helvetica Neue" w:hAnsi="Helvetica Neue"/>
        </w:rPr>
      </w:pPr>
    </w:p>
    <w:p w14:paraId="02B8680A" w14:textId="74952F7A" w:rsidR="00355E0F" w:rsidRPr="00007F83" w:rsidRDefault="00AA729F" w:rsidP="00355E0F">
      <w:pPr>
        <w:spacing w:line="276" w:lineRule="auto"/>
        <w:rPr>
          <w:rFonts w:ascii="Helvetica Neue" w:hAnsi="Helvetica Neue"/>
        </w:rPr>
      </w:pPr>
      <w:r>
        <w:rPr>
          <w:rFonts w:ascii="Helvetica Neue" w:hAnsi="Helvetica Neue"/>
        </w:rPr>
        <w:t>GRAPH</w:t>
      </w:r>
    </w:p>
    <w:p w14:paraId="777BFF9A" w14:textId="77777777" w:rsidR="00355E0F" w:rsidRPr="00007F83" w:rsidRDefault="00355E0F" w:rsidP="00355E0F">
      <w:pPr>
        <w:spacing w:line="276" w:lineRule="auto"/>
        <w:rPr>
          <w:rFonts w:ascii="Helvetica Neue" w:hAnsi="Helvetica Neue"/>
        </w:rPr>
      </w:pPr>
    </w:p>
    <w:p w14:paraId="6B09AB16" w14:textId="77777777" w:rsidR="00355E0F" w:rsidRPr="00007F83" w:rsidRDefault="00355E0F" w:rsidP="00355E0F">
      <w:pPr>
        <w:spacing w:line="276" w:lineRule="auto"/>
        <w:rPr>
          <w:rFonts w:ascii="Helvetica Neue" w:hAnsi="Helvetica Neue"/>
        </w:rPr>
      </w:pPr>
    </w:p>
    <w:p w14:paraId="6CF54A60" w14:textId="77777777" w:rsidR="00355E0F" w:rsidRPr="00007F83" w:rsidRDefault="00355E0F" w:rsidP="00355E0F">
      <w:pPr>
        <w:spacing w:line="276" w:lineRule="auto"/>
        <w:rPr>
          <w:rFonts w:ascii="Helvetica Neue" w:hAnsi="Helvetica Neue"/>
        </w:rPr>
      </w:pPr>
    </w:p>
    <w:p w14:paraId="1933278F" w14:textId="77777777" w:rsidR="00355E0F" w:rsidRPr="00007F83" w:rsidRDefault="00355E0F" w:rsidP="00355E0F">
      <w:pPr>
        <w:spacing w:line="276" w:lineRule="auto"/>
        <w:rPr>
          <w:rFonts w:ascii="Helvetica Neue" w:hAnsi="Helvetica Neue"/>
        </w:rPr>
      </w:pPr>
    </w:p>
    <w:p w14:paraId="5A8154F7" w14:textId="77777777" w:rsidR="00355E0F" w:rsidRPr="00007F83" w:rsidRDefault="00355E0F" w:rsidP="00355E0F">
      <w:pPr>
        <w:spacing w:line="276" w:lineRule="auto"/>
        <w:rPr>
          <w:rFonts w:ascii="Helvetica Neue" w:hAnsi="Helvetica Neue"/>
        </w:rPr>
      </w:pPr>
    </w:p>
    <w:p w14:paraId="2EA57487" w14:textId="77777777" w:rsidR="00355E0F" w:rsidRPr="00007F83" w:rsidRDefault="00355E0F" w:rsidP="00355E0F">
      <w:pPr>
        <w:spacing w:line="276" w:lineRule="auto"/>
        <w:rPr>
          <w:rFonts w:ascii="Helvetica Neue" w:hAnsi="Helvetica Neue"/>
        </w:rPr>
      </w:pPr>
    </w:p>
    <w:p w14:paraId="1C742EFE" w14:textId="77777777" w:rsidR="00355E0F" w:rsidRPr="00007F83" w:rsidRDefault="00355E0F" w:rsidP="00355E0F">
      <w:pPr>
        <w:spacing w:line="276" w:lineRule="auto"/>
        <w:rPr>
          <w:rFonts w:ascii="Helvetica Neue" w:hAnsi="Helvetica Neue"/>
        </w:rPr>
      </w:pPr>
    </w:p>
    <w:p w14:paraId="303B98D9" w14:textId="77777777" w:rsidR="00355E0F" w:rsidRPr="00007F83" w:rsidRDefault="00355E0F" w:rsidP="00355E0F">
      <w:pPr>
        <w:spacing w:line="276" w:lineRule="auto"/>
        <w:rPr>
          <w:rFonts w:ascii="Helvetica Neue" w:hAnsi="Helvetica Neue"/>
        </w:rPr>
      </w:pPr>
    </w:p>
    <w:p w14:paraId="796376C0" w14:textId="77777777" w:rsidR="00355E0F" w:rsidRPr="00007F83" w:rsidRDefault="00355E0F" w:rsidP="00355E0F">
      <w:pPr>
        <w:spacing w:line="276" w:lineRule="auto"/>
        <w:rPr>
          <w:rFonts w:ascii="Helvetica Neue" w:hAnsi="Helvetica Neue"/>
        </w:rPr>
      </w:pPr>
    </w:p>
    <w:p w14:paraId="77CF8D3F" w14:textId="77777777" w:rsidR="00355E0F" w:rsidRPr="00007F83" w:rsidRDefault="00355E0F" w:rsidP="00355E0F">
      <w:pPr>
        <w:spacing w:line="276" w:lineRule="auto"/>
        <w:rPr>
          <w:rFonts w:ascii="Helvetica Neue" w:hAnsi="Helvetica Neue"/>
        </w:rPr>
      </w:pPr>
    </w:p>
    <w:p w14:paraId="706AA07F" w14:textId="77777777" w:rsidR="00355E0F" w:rsidRPr="00007F83" w:rsidRDefault="00355E0F" w:rsidP="00355E0F">
      <w:pPr>
        <w:spacing w:line="276" w:lineRule="auto"/>
        <w:rPr>
          <w:rFonts w:ascii="Helvetica Neue" w:hAnsi="Helvetica Neue"/>
        </w:rPr>
      </w:pPr>
    </w:p>
    <w:p w14:paraId="459C16A8" w14:textId="77777777" w:rsidR="00355E0F" w:rsidRPr="00007F83" w:rsidRDefault="00355E0F" w:rsidP="00355E0F">
      <w:pPr>
        <w:spacing w:line="276" w:lineRule="auto"/>
        <w:rPr>
          <w:rFonts w:ascii="Helvetica Neue" w:hAnsi="Helvetica Neue"/>
        </w:rPr>
      </w:pPr>
    </w:p>
    <w:p w14:paraId="101E01E0" w14:textId="77777777" w:rsidR="00355E0F" w:rsidRPr="00007F83" w:rsidRDefault="00355E0F" w:rsidP="00355E0F">
      <w:pPr>
        <w:spacing w:line="276" w:lineRule="auto"/>
        <w:rPr>
          <w:rFonts w:ascii="Helvetica Neue" w:hAnsi="Helvetica Neue"/>
        </w:rPr>
      </w:pPr>
    </w:p>
    <w:p w14:paraId="6A3AB5DB" w14:textId="77777777" w:rsidR="00355E0F" w:rsidRPr="00007F83" w:rsidRDefault="00355E0F" w:rsidP="00355E0F">
      <w:pPr>
        <w:spacing w:line="276" w:lineRule="auto"/>
        <w:rPr>
          <w:rFonts w:ascii="Helvetica Neue" w:hAnsi="Helvetica Neue"/>
        </w:rPr>
      </w:pPr>
    </w:p>
    <w:p w14:paraId="695F7756" w14:textId="77777777" w:rsidR="00355E0F" w:rsidRPr="00007F83" w:rsidRDefault="00355E0F" w:rsidP="00355E0F">
      <w:pPr>
        <w:spacing w:line="276" w:lineRule="auto"/>
        <w:rPr>
          <w:rFonts w:ascii="Helvetica Neue" w:hAnsi="Helvetica Neue"/>
        </w:rPr>
      </w:pPr>
    </w:p>
    <w:p w14:paraId="0E7203D9" w14:textId="77777777" w:rsidR="00355E0F" w:rsidRPr="00007F83" w:rsidRDefault="00355E0F" w:rsidP="00355E0F">
      <w:pPr>
        <w:spacing w:line="276" w:lineRule="auto"/>
        <w:rPr>
          <w:rFonts w:ascii="Helvetica Neue" w:hAnsi="Helvetica Neue"/>
        </w:rPr>
      </w:pPr>
      <w:r w:rsidRPr="00007F83">
        <w:rPr>
          <w:rFonts w:ascii="Helvetica Neue" w:hAnsi="Helvetica Neue"/>
        </w:rPr>
        <w:t>This guide is a useful tool for stakeholders who serve all types of families from all zip codes.  A healthy home can mean something different to each family but it can make a difference to every family.  A stakeholder can be any person or group of persons that work and serve the local populations of all ages to assist them in maintaining or improving their safety and wellbeing. Examples include:</w:t>
      </w:r>
    </w:p>
    <w:p w14:paraId="470A5AFF" w14:textId="77777777" w:rsidR="00355E0F" w:rsidRPr="00007F83" w:rsidRDefault="00355E0F" w:rsidP="00355E0F">
      <w:pPr>
        <w:spacing w:line="276" w:lineRule="auto"/>
        <w:rPr>
          <w:rFonts w:ascii="Helvetica Neue" w:hAnsi="Helvetica Neue"/>
        </w:rPr>
      </w:pPr>
    </w:p>
    <w:p w14:paraId="7351C732" w14:textId="77777777" w:rsidR="00355E0F" w:rsidRPr="00007F83" w:rsidRDefault="00355E0F" w:rsidP="00355E0F">
      <w:pPr>
        <w:pStyle w:val="NormalWeb"/>
        <w:numPr>
          <w:ilvl w:val="0"/>
          <w:numId w:val="3"/>
        </w:numPr>
        <w:shd w:val="clear" w:color="auto" w:fill="FFFFFF"/>
        <w:spacing w:line="240" w:lineRule="auto"/>
        <w:contextualSpacing/>
        <w:rPr>
          <w:rFonts w:ascii="Helvetica Neue" w:hAnsi="Helvetica Neue"/>
          <w:sz w:val="22"/>
          <w:szCs w:val="22"/>
        </w:rPr>
      </w:pPr>
      <w:r w:rsidRPr="00007F83">
        <w:rPr>
          <w:rFonts w:ascii="Helvetica Neue" w:hAnsi="Helvetica Neue"/>
          <w:sz w:val="22"/>
          <w:szCs w:val="22"/>
        </w:rPr>
        <w:t>Medical offices and health care professionals</w:t>
      </w:r>
    </w:p>
    <w:p w14:paraId="2353ABD9" w14:textId="77777777" w:rsidR="00355E0F" w:rsidRPr="00007F83" w:rsidRDefault="00355E0F" w:rsidP="00355E0F">
      <w:pPr>
        <w:pStyle w:val="NormalWeb"/>
        <w:numPr>
          <w:ilvl w:val="0"/>
          <w:numId w:val="3"/>
        </w:numPr>
        <w:shd w:val="clear" w:color="auto" w:fill="FFFFFF"/>
        <w:spacing w:line="240" w:lineRule="auto"/>
        <w:contextualSpacing/>
        <w:rPr>
          <w:rFonts w:ascii="Helvetica Neue" w:hAnsi="Helvetica Neue"/>
          <w:sz w:val="22"/>
          <w:szCs w:val="22"/>
        </w:rPr>
      </w:pPr>
      <w:r w:rsidRPr="00007F83">
        <w:rPr>
          <w:rFonts w:ascii="Helvetica Neue" w:hAnsi="Helvetica Neue"/>
          <w:sz w:val="22"/>
          <w:szCs w:val="22"/>
        </w:rPr>
        <w:t>School nurses and teachers</w:t>
      </w:r>
    </w:p>
    <w:p w14:paraId="5BF45FD9" w14:textId="77777777" w:rsidR="00355E0F" w:rsidRPr="00007F83" w:rsidRDefault="00355E0F" w:rsidP="00355E0F">
      <w:pPr>
        <w:pStyle w:val="NormalWeb"/>
        <w:numPr>
          <w:ilvl w:val="0"/>
          <w:numId w:val="3"/>
        </w:numPr>
        <w:shd w:val="clear" w:color="auto" w:fill="FFFFFF"/>
        <w:spacing w:line="240" w:lineRule="auto"/>
        <w:contextualSpacing/>
        <w:rPr>
          <w:rFonts w:ascii="Helvetica Neue" w:hAnsi="Helvetica Neue"/>
          <w:sz w:val="22"/>
          <w:szCs w:val="22"/>
        </w:rPr>
      </w:pPr>
      <w:r w:rsidRPr="00007F83">
        <w:rPr>
          <w:rFonts w:ascii="Helvetica Neue" w:hAnsi="Helvetica Neue"/>
          <w:sz w:val="22"/>
          <w:szCs w:val="22"/>
        </w:rPr>
        <w:t>Church leaders and agencies</w:t>
      </w:r>
    </w:p>
    <w:p w14:paraId="490DF4A1" w14:textId="77777777" w:rsidR="00355E0F" w:rsidRPr="00007F83" w:rsidRDefault="00355E0F" w:rsidP="00355E0F">
      <w:pPr>
        <w:pStyle w:val="NormalWeb"/>
        <w:numPr>
          <w:ilvl w:val="0"/>
          <w:numId w:val="3"/>
        </w:numPr>
        <w:shd w:val="clear" w:color="auto" w:fill="FFFFFF"/>
        <w:spacing w:line="240" w:lineRule="auto"/>
        <w:contextualSpacing/>
        <w:rPr>
          <w:rFonts w:ascii="Helvetica Neue" w:hAnsi="Helvetica Neue"/>
          <w:sz w:val="22"/>
          <w:szCs w:val="22"/>
        </w:rPr>
      </w:pPr>
      <w:r w:rsidRPr="00007F83">
        <w:rPr>
          <w:rFonts w:ascii="Helvetica Neue" w:hAnsi="Helvetica Neue"/>
          <w:sz w:val="22"/>
          <w:szCs w:val="22"/>
        </w:rPr>
        <w:t>Public health or housing departments</w:t>
      </w:r>
    </w:p>
    <w:p w14:paraId="376E9470" w14:textId="77777777" w:rsidR="00355E0F" w:rsidRPr="00007F83" w:rsidRDefault="00355E0F" w:rsidP="00355E0F">
      <w:pPr>
        <w:pStyle w:val="NormalWeb"/>
        <w:numPr>
          <w:ilvl w:val="0"/>
          <w:numId w:val="3"/>
        </w:numPr>
        <w:shd w:val="clear" w:color="auto" w:fill="FFFFFF"/>
        <w:spacing w:line="240" w:lineRule="auto"/>
        <w:contextualSpacing/>
        <w:rPr>
          <w:rFonts w:ascii="Helvetica Neue" w:hAnsi="Helvetica Neue"/>
          <w:sz w:val="22"/>
          <w:szCs w:val="22"/>
        </w:rPr>
      </w:pPr>
      <w:r w:rsidRPr="00007F83">
        <w:rPr>
          <w:rFonts w:ascii="Helvetica Neue" w:hAnsi="Helvetica Neue"/>
          <w:sz w:val="22"/>
          <w:szCs w:val="22"/>
        </w:rPr>
        <w:t>Agencies on youth and aging</w:t>
      </w:r>
    </w:p>
    <w:p w14:paraId="28415F43" w14:textId="77777777" w:rsidR="00355E0F" w:rsidRPr="00007F83" w:rsidRDefault="00355E0F" w:rsidP="00355E0F">
      <w:pPr>
        <w:pStyle w:val="NormalWeb"/>
        <w:numPr>
          <w:ilvl w:val="0"/>
          <w:numId w:val="3"/>
        </w:numPr>
        <w:shd w:val="clear" w:color="auto" w:fill="FFFFFF"/>
        <w:spacing w:line="240" w:lineRule="auto"/>
        <w:contextualSpacing/>
        <w:rPr>
          <w:rFonts w:ascii="Helvetica Neue" w:hAnsi="Helvetica Neue"/>
          <w:sz w:val="22"/>
          <w:szCs w:val="22"/>
        </w:rPr>
      </w:pPr>
      <w:r w:rsidRPr="00007F83">
        <w:rPr>
          <w:rFonts w:ascii="Helvetica Neue" w:hAnsi="Helvetica Neue"/>
          <w:sz w:val="22"/>
          <w:szCs w:val="22"/>
        </w:rPr>
        <w:t xml:space="preserve">Community college, university and state outreach and extension </w:t>
      </w:r>
    </w:p>
    <w:p w14:paraId="6EF04742" w14:textId="77777777" w:rsidR="00355E0F" w:rsidRPr="00007F83" w:rsidRDefault="00355E0F" w:rsidP="00355E0F">
      <w:pPr>
        <w:pStyle w:val="NormalWeb"/>
        <w:numPr>
          <w:ilvl w:val="0"/>
          <w:numId w:val="3"/>
        </w:numPr>
        <w:shd w:val="clear" w:color="auto" w:fill="FFFFFF"/>
        <w:spacing w:line="240" w:lineRule="auto"/>
        <w:contextualSpacing/>
        <w:rPr>
          <w:rFonts w:ascii="Helvetica Neue" w:hAnsi="Helvetica Neue"/>
          <w:sz w:val="22"/>
          <w:szCs w:val="22"/>
        </w:rPr>
      </w:pPr>
      <w:r w:rsidRPr="00007F83">
        <w:rPr>
          <w:rFonts w:ascii="Helvetica Neue" w:hAnsi="Helvetica Neue"/>
          <w:sz w:val="22"/>
          <w:szCs w:val="22"/>
        </w:rPr>
        <w:t>Public assistance programs</w:t>
      </w:r>
    </w:p>
    <w:p w14:paraId="12EA987B" w14:textId="77777777" w:rsidR="00355E0F" w:rsidRPr="00007F83" w:rsidRDefault="00355E0F" w:rsidP="00355E0F">
      <w:pPr>
        <w:pStyle w:val="NormalWeb"/>
        <w:numPr>
          <w:ilvl w:val="0"/>
          <w:numId w:val="3"/>
        </w:numPr>
        <w:shd w:val="clear" w:color="auto" w:fill="FFFFFF"/>
        <w:spacing w:line="240" w:lineRule="auto"/>
        <w:contextualSpacing/>
        <w:rPr>
          <w:rFonts w:ascii="Helvetica Neue" w:hAnsi="Helvetica Neue"/>
          <w:sz w:val="22"/>
          <w:szCs w:val="22"/>
        </w:rPr>
      </w:pPr>
      <w:r w:rsidRPr="00007F83">
        <w:rPr>
          <w:rFonts w:ascii="Helvetica Neue" w:hAnsi="Helvetica Neue"/>
          <w:sz w:val="22"/>
          <w:szCs w:val="22"/>
        </w:rPr>
        <w:t>Not-for-profit organizations</w:t>
      </w:r>
    </w:p>
    <w:p w14:paraId="4CE85091" w14:textId="77777777" w:rsidR="00355E0F" w:rsidRPr="00007F83" w:rsidRDefault="00355E0F" w:rsidP="00355E0F">
      <w:pPr>
        <w:pStyle w:val="NormalWeb"/>
        <w:numPr>
          <w:ilvl w:val="0"/>
          <w:numId w:val="3"/>
        </w:numPr>
        <w:shd w:val="clear" w:color="auto" w:fill="FFFFFF"/>
        <w:spacing w:line="240" w:lineRule="auto"/>
        <w:contextualSpacing/>
        <w:rPr>
          <w:rFonts w:ascii="Helvetica Neue" w:hAnsi="Helvetica Neue"/>
          <w:sz w:val="22"/>
          <w:szCs w:val="22"/>
        </w:rPr>
      </w:pPr>
      <w:r w:rsidRPr="00007F83">
        <w:rPr>
          <w:rFonts w:ascii="Helvetica Neue" w:hAnsi="Helvetica Neue"/>
          <w:sz w:val="22"/>
          <w:szCs w:val="22"/>
        </w:rPr>
        <w:t>Home and professional daycare businesses</w:t>
      </w:r>
    </w:p>
    <w:p w14:paraId="0767B920" w14:textId="77777777" w:rsidR="00355E0F" w:rsidRPr="00007F83" w:rsidRDefault="00355E0F" w:rsidP="00355E0F">
      <w:pPr>
        <w:pStyle w:val="NormalWeb"/>
        <w:shd w:val="clear" w:color="auto" w:fill="FFFFFF"/>
        <w:spacing w:line="240" w:lineRule="auto"/>
        <w:contextualSpacing/>
        <w:rPr>
          <w:rFonts w:ascii="Helvetica Neue" w:hAnsi="Helvetica Neue"/>
          <w:sz w:val="22"/>
          <w:szCs w:val="22"/>
        </w:rPr>
      </w:pPr>
    </w:p>
    <w:p w14:paraId="3135AA10" w14:textId="77777777" w:rsidR="00355E0F" w:rsidRPr="00007F83" w:rsidRDefault="00355E0F" w:rsidP="00355E0F">
      <w:pPr>
        <w:pStyle w:val="NormalWeb"/>
        <w:shd w:val="clear" w:color="auto" w:fill="FFFFFF"/>
        <w:spacing w:line="240" w:lineRule="auto"/>
        <w:contextualSpacing/>
        <w:rPr>
          <w:rFonts w:ascii="Helvetica Neue" w:hAnsi="Helvetica Neue"/>
          <w:sz w:val="24"/>
          <w:szCs w:val="24"/>
        </w:rPr>
      </w:pPr>
      <w:r w:rsidRPr="00007F83">
        <w:rPr>
          <w:rFonts w:ascii="Helvetica Neue" w:hAnsi="Helvetica Neue" w:cs="Helvetica"/>
          <w:sz w:val="24"/>
          <w:szCs w:val="24"/>
        </w:rPr>
        <w:t xml:space="preserve">The best approach to ensuring healthy homes for families is to encourage and facilitate a cleaning and maintenance plan, for each individual family that a health provider serves, based on a holistic home assessment related to the family’s vulnerabilities.  A healthy homes assessment is a great first step to help prevent diseases and injuries </w:t>
      </w:r>
      <w:r w:rsidRPr="00007F83">
        <w:rPr>
          <w:rFonts w:ascii="Helvetica Neue" w:hAnsi="Helvetica Neue" w:cs="Helvetica"/>
          <w:sz w:val="24"/>
          <w:szCs w:val="24"/>
        </w:rPr>
        <w:lastRenderedPageBreak/>
        <w:t>that result from housing-related hazards and deficiencies.</w:t>
      </w:r>
      <w:r w:rsidRPr="00007F83">
        <w:rPr>
          <w:rFonts w:ascii="Helvetica Neue" w:hAnsi="Helvetica Neue"/>
          <w:sz w:val="24"/>
          <w:szCs w:val="24"/>
        </w:rPr>
        <w:t xml:space="preserve"> Stakeholders can use this guide to educate, assess, advocate, train, and set standards and policy on healthy homes for their offices and organizations. </w:t>
      </w:r>
    </w:p>
    <w:p w14:paraId="72C9EC72" w14:textId="77777777" w:rsidR="00355E0F" w:rsidRPr="00007F83" w:rsidRDefault="00355E0F" w:rsidP="00355E0F">
      <w:pPr>
        <w:pStyle w:val="NormalWeb"/>
        <w:shd w:val="clear" w:color="auto" w:fill="FFFFFF"/>
        <w:spacing w:line="240" w:lineRule="auto"/>
        <w:contextualSpacing/>
        <w:rPr>
          <w:rFonts w:ascii="Helvetica Neue" w:hAnsi="Helvetica Neue"/>
          <w:sz w:val="16"/>
          <w:szCs w:val="16"/>
        </w:rPr>
      </w:pPr>
    </w:p>
    <w:p w14:paraId="0E02D64F" w14:textId="73C7A970" w:rsidR="005A3939" w:rsidRPr="00007F83" w:rsidRDefault="00355E0F" w:rsidP="005A3939">
      <w:pPr>
        <w:pStyle w:val="NormalWeb"/>
        <w:shd w:val="clear" w:color="auto" w:fill="FFFFFF"/>
        <w:spacing w:line="240" w:lineRule="auto"/>
        <w:contextualSpacing/>
        <w:rPr>
          <w:rFonts w:ascii="Helvetica Neue" w:hAnsi="Helvetica Neue"/>
          <w:b/>
          <w:i/>
          <w:color w:val="0079C1"/>
          <w:sz w:val="22"/>
          <w:szCs w:val="22"/>
          <w:u w:val="single"/>
        </w:rPr>
      </w:pPr>
      <w:r w:rsidRPr="00007F83">
        <w:rPr>
          <w:rFonts w:ascii="Helvetica Neue" w:hAnsi="Helvetica Neue"/>
          <w:i/>
          <w:sz w:val="22"/>
          <w:szCs w:val="22"/>
        </w:rPr>
        <w:t xml:space="preserve">This guide is a companion to a consumer guide on safe and healthy homes for families, homeowners, or renters. For more information on the consumer guide, please visit </w:t>
      </w:r>
      <w:hyperlink r:id="rId13" w:history="1">
        <w:r w:rsidR="005A3939" w:rsidRPr="00007F83">
          <w:rPr>
            <w:rStyle w:val="Hyperlink"/>
            <w:rFonts w:ascii="Helvetica Neue" w:hAnsi="Helvetica Neue"/>
            <w:b/>
            <w:i/>
            <w:sz w:val="22"/>
            <w:szCs w:val="22"/>
          </w:rPr>
          <w:t>www.hud.gov/healthyhomes</w:t>
        </w:r>
      </w:hyperlink>
    </w:p>
    <w:p w14:paraId="11CD12A0" w14:textId="77777777" w:rsidR="005A3939" w:rsidRPr="00007F83" w:rsidRDefault="005A3939">
      <w:pPr>
        <w:rPr>
          <w:rFonts w:ascii="Helvetica Neue" w:eastAsia="Times New Roman" w:hAnsi="Helvetica Neue" w:cs="Times New Roman"/>
          <w:b/>
          <w:i/>
          <w:color w:val="0079C1"/>
          <w:sz w:val="22"/>
          <w:szCs w:val="22"/>
          <w:u w:val="single"/>
        </w:rPr>
      </w:pPr>
      <w:r w:rsidRPr="00007F83">
        <w:rPr>
          <w:rFonts w:ascii="Helvetica Neue" w:hAnsi="Helvetica Neue"/>
          <w:b/>
          <w:i/>
          <w:color w:val="0079C1"/>
          <w:sz w:val="22"/>
          <w:szCs w:val="22"/>
          <w:u w:val="single"/>
        </w:rPr>
        <w:br w:type="page"/>
      </w:r>
    </w:p>
    <w:p w14:paraId="1B918301" w14:textId="483A3E2B" w:rsidR="005A3939" w:rsidRPr="00007F83" w:rsidRDefault="005A3939" w:rsidP="005A3939">
      <w:pPr>
        <w:spacing w:line="276" w:lineRule="auto"/>
        <w:rPr>
          <w:rFonts w:ascii="Helvetica Neue" w:hAnsi="Helvetica Neue"/>
          <w:b/>
          <w:sz w:val="32"/>
        </w:rPr>
      </w:pPr>
      <w:r w:rsidRPr="00007F83">
        <w:rPr>
          <w:rFonts w:ascii="Helvetica Neue" w:hAnsi="Helvetica Neue"/>
          <w:b/>
          <w:sz w:val="32"/>
        </w:rPr>
        <w:lastRenderedPageBreak/>
        <w:t>Chapter 2 – Guiding Goals</w:t>
      </w:r>
    </w:p>
    <w:p w14:paraId="7D79E45A" w14:textId="77777777" w:rsidR="005A3939" w:rsidRPr="00007F83" w:rsidRDefault="005A3939" w:rsidP="005A3939">
      <w:pPr>
        <w:spacing w:line="276" w:lineRule="auto"/>
        <w:rPr>
          <w:rFonts w:ascii="Helvetica Neue" w:hAnsi="Helvetica Neue"/>
          <w:b/>
          <w:sz w:val="32"/>
        </w:rPr>
      </w:pPr>
    </w:p>
    <w:p w14:paraId="0A790765" w14:textId="77777777" w:rsidR="005A3939" w:rsidRPr="00007F83" w:rsidRDefault="005A3939" w:rsidP="005A3939">
      <w:pPr>
        <w:pStyle w:val="Heading5"/>
        <w:tabs>
          <w:tab w:val="left" w:pos="9810"/>
        </w:tabs>
        <w:spacing w:before="44"/>
        <w:ind w:left="0" w:right="720"/>
        <w:contextualSpacing/>
        <w:rPr>
          <w:rFonts w:ascii="Helvetica Neue" w:hAnsi="Helvetica Neue"/>
        </w:rPr>
      </w:pPr>
      <w:r w:rsidRPr="00007F83">
        <w:rPr>
          <w:rFonts w:ascii="Helvetica Neue" w:hAnsi="Helvetica Neue"/>
          <w:color w:val="0079C1"/>
        </w:rPr>
        <w:t>Keep it DRY</w:t>
      </w:r>
    </w:p>
    <w:p w14:paraId="601D6776" w14:textId="77777777" w:rsidR="005A3939" w:rsidRPr="00007F83" w:rsidRDefault="005A3939" w:rsidP="005A3939">
      <w:pPr>
        <w:pStyle w:val="BodyText"/>
        <w:tabs>
          <w:tab w:val="left" w:pos="9810"/>
        </w:tabs>
        <w:spacing w:before="82"/>
        <w:ind w:left="0" w:right="720"/>
        <w:contextualSpacing/>
        <w:rPr>
          <w:rFonts w:ascii="Helvetica Neue" w:hAnsi="Helvetica Neue"/>
        </w:rPr>
      </w:pPr>
      <w:r w:rsidRPr="00007F83">
        <w:rPr>
          <w:rFonts w:ascii="Helvetica Neue" w:hAnsi="Helvetica Neue"/>
        </w:rPr>
        <w:t>Damp homes provide an environment for</w:t>
      </w:r>
      <w:r w:rsidRPr="00007F83">
        <w:rPr>
          <w:rFonts w:ascii="Helvetica Neue" w:hAnsi="Helvetica Neue"/>
          <w:w w:val="99"/>
        </w:rPr>
        <w:t xml:space="preserve"> </w:t>
      </w:r>
      <w:r w:rsidRPr="00007F83">
        <w:rPr>
          <w:rFonts w:ascii="Helvetica Neue" w:hAnsi="Helvetica Neue"/>
        </w:rPr>
        <w:t>dust mites, roaches, rodents and molds. All of these</w:t>
      </w:r>
      <w:r w:rsidRPr="00007F83">
        <w:rPr>
          <w:rFonts w:ascii="Helvetica Neue" w:hAnsi="Helvetica Neue"/>
          <w:w w:val="99"/>
        </w:rPr>
        <w:t xml:space="preserve"> </w:t>
      </w:r>
      <w:r w:rsidRPr="00007F83">
        <w:rPr>
          <w:rFonts w:ascii="Helvetica Neue" w:hAnsi="Helvetica Neue" w:cs="Calibri"/>
        </w:rPr>
        <w:t xml:space="preserve">are related to asthma. In addition, moisture </w:t>
      </w:r>
      <w:r w:rsidRPr="00007F83">
        <w:rPr>
          <w:rFonts w:ascii="Helvetica Neue" w:hAnsi="Helvetica Neue"/>
        </w:rPr>
        <w:t>can damage the building materials in homes, including</w:t>
      </w:r>
      <w:r w:rsidRPr="00007F83">
        <w:rPr>
          <w:rFonts w:ascii="Helvetica Neue" w:hAnsi="Helvetica Neue" w:cs="Calibri"/>
        </w:rPr>
        <w:t xml:space="preserve"> lead-</w:t>
      </w:r>
      <w:r w:rsidRPr="00007F83">
        <w:rPr>
          <w:rFonts w:ascii="Helvetica Neue" w:hAnsi="Helvetica Neue"/>
        </w:rPr>
        <w:t>based paints.</w:t>
      </w:r>
    </w:p>
    <w:p w14:paraId="6316F56E" w14:textId="77777777" w:rsidR="005A3939" w:rsidRPr="00007F83" w:rsidRDefault="005A3939" w:rsidP="005A3939">
      <w:pPr>
        <w:pStyle w:val="Heading5"/>
        <w:tabs>
          <w:tab w:val="left" w:pos="9810"/>
        </w:tabs>
        <w:ind w:left="0" w:right="720"/>
        <w:contextualSpacing/>
        <w:rPr>
          <w:rFonts w:ascii="Helvetica Neue" w:hAnsi="Helvetica Neue"/>
          <w:color w:val="0079C1"/>
          <w:sz w:val="16"/>
          <w:szCs w:val="16"/>
        </w:rPr>
      </w:pPr>
    </w:p>
    <w:p w14:paraId="02D25575" w14:textId="77777777" w:rsidR="005A3939" w:rsidRPr="00007F83" w:rsidRDefault="005A3939" w:rsidP="005A3939">
      <w:pPr>
        <w:pStyle w:val="Heading5"/>
        <w:tabs>
          <w:tab w:val="left" w:pos="9810"/>
        </w:tabs>
        <w:ind w:left="0" w:right="720"/>
        <w:contextualSpacing/>
        <w:rPr>
          <w:rFonts w:ascii="Helvetica Neue" w:hAnsi="Helvetica Neue"/>
        </w:rPr>
      </w:pPr>
      <w:r w:rsidRPr="00007F83">
        <w:rPr>
          <w:rFonts w:ascii="Helvetica Neue" w:hAnsi="Helvetica Neue"/>
          <w:color w:val="0079C1"/>
        </w:rPr>
        <w:t>Keep it CLEAN</w:t>
      </w:r>
    </w:p>
    <w:p w14:paraId="5A250A79" w14:textId="77777777" w:rsidR="005A3939" w:rsidRPr="00007F83" w:rsidRDefault="005A3939" w:rsidP="005A3939">
      <w:pPr>
        <w:pStyle w:val="BodyText"/>
        <w:tabs>
          <w:tab w:val="left" w:pos="9810"/>
        </w:tabs>
        <w:spacing w:before="82"/>
        <w:ind w:left="0" w:right="720"/>
        <w:contextualSpacing/>
        <w:rPr>
          <w:rFonts w:ascii="Helvetica Neue" w:hAnsi="Helvetica Neue" w:cs="Calibri"/>
        </w:rPr>
      </w:pPr>
      <w:r w:rsidRPr="00007F83">
        <w:rPr>
          <w:rFonts w:ascii="Helvetica Neue" w:hAnsi="Helvetica Neue"/>
        </w:rPr>
        <w:t>Clean homes reduce pest</w:t>
      </w:r>
      <w:r w:rsidRPr="00007F83">
        <w:rPr>
          <w:rFonts w:ascii="Helvetica Neue" w:hAnsi="Helvetica Neue"/>
          <w:w w:val="99"/>
        </w:rPr>
        <w:t xml:space="preserve"> </w:t>
      </w:r>
      <w:r w:rsidRPr="00007F83">
        <w:rPr>
          <w:rFonts w:ascii="Helvetica Neue" w:hAnsi="Helvetica Neue" w:cs="Calibri"/>
        </w:rPr>
        <w:t>infestation and exposures to contaminants.</w:t>
      </w:r>
    </w:p>
    <w:p w14:paraId="5A0F9ACD" w14:textId="77777777" w:rsidR="005A3939" w:rsidRPr="00007F83" w:rsidRDefault="005A3939" w:rsidP="005A3939">
      <w:pPr>
        <w:pStyle w:val="Heading5"/>
        <w:tabs>
          <w:tab w:val="left" w:pos="9810"/>
        </w:tabs>
        <w:ind w:left="0" w:right="720"/>
        <w:contextualSpacing/>
        <w:rPr>
          <w:rFonts w:ascii="Helvetica Neue" w:hAnsi="Helvetica Neue"/>
          <w:color w:val="0079C1"/>
          <w:sz w:val="16"/>
          <w:szCs w:val="16"/>
        </w:rPr>
      </w:pPr>
    </w:p>
    <w:p w14:paraId="23B288F6" w14:textId="77777777" w:rsidR="005A3939" w:rsidRPr="00007F83" w:rsidRDefault="005A3939" w:rsidP="005A3939">
      <w:pPr>
        <w:pStyle w:val="Heading5"/>
        <w:tabs>
          <w:tab w:val="left" w:pos="9810"/>
        </w:tabs>
        <w:ind w:left="0" w:right="720"/>
        <w:contextualSpacing/>
        <w:rPr>
          <w:rFonts w:ascii="Helvetica Neue" w:hAnsi="Helvetica Neue"/>
        </w:rPr>
      </w:pPr>
      <w:r w:rsidRPr="00007F83">
        <w:rPr>
          <w:rFonts w:ascii="Helvetica Neue" w:hAnsi="Helvetica Neue"/>
          <w:color w:val="0079C1"/>
        </w:rPr>
        <w:t>Keep it PEST FREE</w:t>
      </w:r>
    </w:p>
    <w:p w14:paraId="7D6FC804" w14:textId="256B24E9" w:rsidR="005A3939" w:rsidRPr="00007F83" w:rsidRDefault="005A3939" w:rsidP="005A3939">
      <w:pPr>
        <w:spacing w:line="276" w:lineRule="auto"/>
        <w:rPr>
          <w:rFonts w:ascii="Helvetica Neue" w:hAnsi="Helvetica Neue"/>
        </w:rPr>
      </w:pPr>
      <w:r w:rsidRPr="00007F83">
        <w:rPr>
          <w:rFonts w:ascii="Helvetica Neue" w:hAnsi="Helvetica Neue"/>
        </w:rPr>
        <w:t>Exposure to pests such as roaches and rodents can trigger an asthma attack.</w:t>
      </w:r>
    </w:p>
    <w:p w14:paraId="2A71039A" w14:textId="77777777" w:rsidR="005A3939" w:rsidRPr="00007F83" w:rsidRDefault="005A3939" w:rsidP="005A3939">
      <w:pPr>
        <w:spacing w:line="276" w:lineRule="auto"/>
        <w:rPr>
          <w:rFonts w:ascii="Helvetica Neue" w:hAnsi="Helvetica Neue"/>
        </w:rPr>
      </w:pPr>
    </w:p>
    <w:p w14:paraId="48A0C3FD" w14:textId="77777777" w:rsidR="005A3939" w:rsidRPr="00007F83" w:rsidRDefault="005A3939" w:rsidP="005A3939">
      <w:pPr>
        <w:pStyle w:val="Heading5"/>
        <w:tabs>
          <w:tab w:val="left" w:pos="9810"/>
        </w:tabs>
        <w:spacing w:before="44"/>
        <w:ind w:left="0" w:right="720"/>
        <w:contextualSpacing/>
        <w:rPr>
          <w:rFonts w:ascii="Helvetica Neue" w:hAnsi="Helvetica Neue"/>
        </w:rPr>
      </w:pPr>
      <w:r w:rsidRPr="00007F83">
        <w:rPr>
          <w:rFonts w:ascii="Helvetica Neue" w:hAnsi="Helvetica Neue"/>
          <w:color w:val="0079C1"/>
        </w:rPr>
        <w:t>Keep it SAFE</w:t>
      </w:r>
    </w:p>
    <w:p w14:paraId="5A8B9A26" w14:textId="77777777" w:rsidR="005A3939" w:rsidRPr="00007F83" w:rsidRDefault="005A3939" w:rsidP="005A3939">
      <w:pPr>
        <w:pStyle w:val="BodyText"/>
        <w:tabs>
          <w:tab w:val="left" w:pos="9810"/>
        </w:tabs>
        <w:spacing w:before="82"/>
        <w:ind w:left="0" w:right="720"/>
        <w:contextualSpacing/>
        <w:rPr>
          <w:rFonts w:ascii="Helvetica Neue" w:hAnsi="Helvetica Neue" w:cs="Calibri"/>
        </w:rPr>
      </w:pPr>
      <w:r w:rsidRPr="00007F83">
        <w:rPr>
          <w:rFonts w:ascii="Helvetica Neue" w:hAnsi="Helvetica Neue"/>
        </w:rPr>
        <w:t xml:space="preserve">Injuries such as falls, burns and poisonings occur </w:t>
      </w:r>
      <w:r w:rsidRPr="00007F83">
        <w:rPr>
          <w:rFonts w:ascii="Helvetica Neue" w:hAnsi="Helvetica Neue" w:cs="Calibri"/>
        </w:rPr>
        <w:t>most often in the home, especially with children and seniors.</w:t>
      </w:r>
    </w:p>
    <w:p w14:paraId="38A58A75" w14:textId="77777777" w:rsidR="005A3939" w:rsidRPr="00007F83" w:rsidRDefault="005A3939" w:rsidP="005A3939">
      <w:pPr>
        <w:pStyle w:val="Heading5"/>
        <w:tabs>
          <w:tab w:val="left" w:pos="5400"/>
          <w:tab w:val="left" w:pos="9810"/>
        </w:tabs>
        <w:ind w:left="0" w:right="720"/>
        <w:contextualSpacing/>
        <w:rPr>
          <w:rFonts w:ascii="Helvetica Neue" w:hAnsi="Helvetica Neue"/>
          <w:color w:val="0079C1"/>
          <w:sz w:val="16"/>
          <w:szCs w:val="16"/>
        </w:rPr>
      </w:pPr>
    </w:p>
    <w:p w14:paraId="41BD7E80" w14:textId="77777777" w:rsidR="005A3939" w:rsidRPr="00007F83" w:rsidRDefault="005A3939" w:rsidP="005A3939">
      <w:pPr>
        <w:pStyle w:val="Heading5"/>
        <w:tabs>
          <w:tab w:val="left" w:pos="5400"/>
          <w:tab w:val="left" w:pos="9810"/>
        </w:tabs>
        <w:ind w:left="0" w:right="720"/>
        <w:contextualSpacing/>
        <w:rPr>
          <w:rFonts w:ascii="Helvetica Neue" w:hAnsi="Helvetica Neue"/>
        </w:rPr>
      </w:pPr>
      <w:r w:rsidRPr="00007F83">
        <w:rPr>
          <w:rFonts w:ascii="Helvetica Neue" w:hAnsi="Helvetica Neue"/>
          <w:color w:val="0079C1"/>
        </w:rPr>
        <w:t>Keep it CONTAMINANT FREE</w:t>
      </w:r>
    </w:p>
    <w:p w14:paraId="1DAABFBB" w14:textId="77777777" w:rsidR="005A3939" w:rsidRPr="00007F83" w:rsidRDefault="005A3939" w:rsidP="005A3939">
      <w:pPr>
        <w:pStyle w:val="BodyText"/>
        <w:tabs>
          <w:tab w:val="left" w:pos="9810"/>
        </w:tabs>
        <w:spacing w:before="82"/>
        <w:ind w:left="0" w:right="720"/>
        <w:contextualSpacing/>
        <w:rPr>
          <w:rFonts w:ascii="Helvetica Neue" w:hAnsi="Helvetica Neue" w:cs="Calibri"/>
        </w:rPr>
      </w:pPr>
      <w:r w:rsidRPr="00007F83">
        <w:rPr>
          <w:rFonts w:ascii="Helvetica Neue" w:hAnsi="Helvetica Neue"/>
        </w:rPr>
        <w:t xml:space="preserve">Levels of contaminants such as lead, radon, carbon monoxide, asbestos, secondhand smoke and other chemicals </w:t>
      </w:r>
      <w:r w:rsidRPr="00007F83">
        <w:rPr>
          <w:rFonts w:ascii="Helvetica Neue" w:hAnsi="Helvetica Neue" w:cs="Calibri"/>
        </w:rPr>
        <w:t>are often much higher indoors.</w:t>
      </w:r>
    </w:p>
    <w:p w14:paraId="3A8A2A7F" w14:textId="77777777" w:rsidR="005A3939" w:rsidRPr="00007F83" w:rsidRDefault="005A3939" w:rsidP="005A3939">
      <w:pPr>
        <w:pStyle w:val="Heading5"/>
        <w:tabs>
          <w:tab w:val="left" w:pos="9810"/>
        </w:tabs>
        <w:ind w:left="0" w:right="720"/>
        <w:contextualSpacing/>
        <w:rPr>
          <w:rFonts w:ascii="Helvetica Neue" w:hAnsi="Helvetica Neue"/>
          <w:color w:val="0079C1"/>
          <w:sz w:val="16"/>
          <w:szCs w:val="16"/>
        </w:rPr>
      </w:pPr>
    </w:p>
    <w:p w14:paraId="618D2180" w14:textId="77777777" w:rsidR="005A3939" w:rsidRPr="00007F83" w:rsidRDefault="005A3939" w:rsidP="005A3939">
      <w:pPr>
        <w:pStyle w:val="Heading5"/>
        <w:tabs>
          <w:tab w:val="left" w:pos="9810"/>
        </w:tabs>
        <w:ind w:left="0" w:right="720"/>
        <w:contextualSpacing/>
        <w:rPr>
          <w:rFonts w:ascii="Helvetica Neue" w:hAnsi="Helvetica Neue"/>
        </w:rPr>
      </w:pPr>
      <w:r w:rsidRPr="00007F83">
        <w:rPr>
          <w:rFonts w:ascii="Helvetica Neue" w:hAnsi="Helvetica Neue"/>
          <w:color w:val="0079C1"/>
        </w:rPr>
        <w:t>Keep it WELL VENTILATED</w:t>
      </w:r>
    </w:p>
    <w:p w14:paraId="7E4B23C2" w14:textId="77777777" w:rsidR="005A3939" w:rsidRPr="00007F83" w:rsidRDefault="005A3939" w:rsidP="005A3939">
      <w:pPr>
        <w:pStyle w:val="BodyText"/>
        <w:tabs>
          <w:tab w:val="left" w:pos="9810"/>
        </w:tabs>
        <w:spacing w:before="82"/>
        <w:ind w:left="0" w:right="720"/>
        <w:contextualSpacing/>
        <w:rPr>
          <w:rFonts w:ascii="Helvetica Neue" w:hAnsi="Helvetica Neue"/>
        </w:rPr>
      </w:pPr>
      <w:r w:rsidRPr="00007F83">
        <w:rPr>
          <w:rFonts w:ascii="Helvetica Neue" w:hAnsi="Helvetica Neue"/>
        </w:rPr>
        <w:t>Having a good fresh air supply in homes is important</w:t>
      </w:r>
      <w:r w:rsidRPr="00007F83">
        <w:rPr>
          <w:rFonts w:ascii="Helvetica Neue" w:hAnsi="Helvetica Neue"/>
          <w:w w:val="99"/>
        </w:rPr>
        <w:t xml:space="preserve"> </w:t>
      </w:r>
      <w:r w:rsidRPr="00007F83">
        <w:rPr>
          <w:rFonts w:ascii="Helvetica Neue" w:hAnsi="Helvetica Neue"/>
        </w:rPr>
        <w:t>to reduce exposure to indoor air pollutants and increase respiratory health.</w:t>
      </w:r>
    </w:p>
    <w:p w14:paraId="23A7B7C6" w14:textId="77777777" w:rsidR="005A3939" w:rsidRPr="00007F83" w:rsidRDefault="005A3939" w:rsidP="005A3939">
      <w:pPr>
        <w:pStyle w:val="Heading5"/>
        <w:tabs>
          <w:tab w:val="left" w:pos="9810"/>
        </w:tabs>
        <w:ind w:left="0" w:right="720"/>
        <w:contextualSpacing/>
        <w:rPr>
          <w:rFonts w:ascii="Helvetica Neue" w:hAnsi="Helvetica Neue"/>
          <w:color w:val="0079C1"/>
        </w:rPr>
      </w:pPr>
    </w:p>
    <w:p w14:paraId="7441E8CA" w14:textId="77777777" w:rsidR="005A3939" w:rsidRPr="00007F83" w:rsidRDefault="005A3939" w:rsidP="005A3939">
      <w:pPr>
        <w:pStyle w:val="Heading5"/>
        <w:tabs>
          <w:tab w:val="left" w:pos="9810"/>
        </w:tabs>
        <w:ind w:left="0" w:right="720"/>
        <w:contextualSpacing/>
        <w:rPr>
          <w:rFonts w:ascii="Helvetica Neue" w:hAnsi="Helvetica Neue"/>
        </w:rPr>
      </w:pPr>
      <w:r w:rsidRPr="00007F83">
        <w:rPr>
          <w:rFonts w:ascii="Helvetica Neue" w:hAnsi="Helvetica Neue"/>
          <w:color w:val="0079C1"/>
        </w:rPr>
        <w:t>Keep it WELL MAINTAINED</w:t>
      </w:r>
    </w:p>
    <w:p w14:paraId="1F8C80A0" w14:textId="77777777" w:rsidR="005A3939" w:rsidRPr="00007F83" w:rsidRDefault="005A3939" w:rsidP="005A3939">
      <w:pPr>
        <w:tabs>
          <w:tab w:val="left" w:pos="9810"/>
        </w:tabs>
        <w:ind w:right="720"/>
        <w:contextualSpacing/>
        <w:rPr>
          <w:rFonts w:ascii="Helvetica Neue" w:hAnsi="Helvetica Neue"/>
        </w:rPr>
      </w:pPr>
      <w:r w:rsidRPr="00007F83">
        <w:rPr>
          <w:rFonts w:ascii="Helvetica Neue" w:hAnsi="Helvetica Neue"/>
        </w:rPr>
        <w:t xml:space="preserve">Poorly maintained homes are at risk for moisture, pest problems, and injury hazards. Deteriorated lead-based paint is the primary cause of lead poisoning. </w:t>
      </w:r>
    </w:p>
    <w:p w14:paraId="6C2F3BAF" w14:textId="77777777" w:rsidR="005A3939" w:rsidRPr="00007F83" w:rsidRDefault="005A3939" w:rsidP="005A3939">
      <w:pPr>
        <w:tabs>
          <w:tab w:val="left" w:pos="9810"/>
        </w:tabs>
        <w:ind w:right="720"/>
        <w:contextualSpacing/>
        <w:rPr>
          <w:rFonts w:ascii="Helvetica Neue" w:hAnsi="Helvetica Neue" w:cs="Arial"/>
          <w:color w:val="0079C1"/>
          <w:sz w:val="16"/>
          <w:szCs w:val="16"/>
        </w:rPr>
      </w:pPr>
    </w:p>
    <w:p w14:paraId="6B11A64D" w14:textId="77777777" w:rsidR="005A3939" w:rsidRPr="00007F83" w:rsidRDefault="005A3939" w:rsidP="005A3939">
      <w:pPr>
        <w:tabs>
          <w:tab w:val="left" w:pos="9810"/>
        </w:tabs>
        <w:ind w:right="720"/>
        <w:contextualSpacing/>
        <w:rPr>
          <w:rFonts w:ascii="Helvetica Neue" w:hAnsi="Helvetica Neue" w:cs="Arial"/>
          <w:color w:val="0079C1"/>
          <w:sz w:val="26"/>
          <w:szCs w:val="26"/>
        </w:rPr>
      </w:pPr>
      <w:r w:rsidRPr="00007F83">
        <w:rPr>
          <w:rFonts w:ascii="Helvetica Neue" w:hAnsi="Helvetica Neue" w:cs="Arial"/>
          <w:color w:val="0079C1"/>
          <w:sz w:val="26"/>
          <w:szCs w:val="26"/>
        </w:rPr>
        <w:t xml:space="preserve">Keep it TEMPERATURE CONTROLLED </w:t>
      </w:r>
    </w:p>
    <w:p w14:paraId="1F25D062" w14:textId="77777777" w:rsidR="005A3939" w:rsidRPr="00007F83" w:rsidRDefault="005A3939" w:rsidP="005A3939">
      <w:pPr>
        <w:tabs>
          <w:tab w:val="left" w:pos="9810"/>
        </w:tabs>
        <w:autoSpaceDE w:val="0"/>
        <w:autoSpaceDN w:val="0"/>
        <w:adjustRightInd w:val="0"/>
        <w:ind w:right="720"/>
        <w:contextualSpacing/>
        <w:rPr>
          <w:rFonts w:ascii="Helvetica Neue" w:hAnsi="Helvetica Neue" w:cs="Calibri"/>
        </w:rPr>
      </w:pPr>
      <w:r w:rsidRPr="00007F83">
        <w:rPr>
          <w:rFonts w:ascii="Helvetica Neue" w:hAnsi="Helvetica Neue" w:cs="Arial"/>
          <w:color w:val="000000" w:themeColor="text1"/>
        </w:rPr>
        <w:t>Homes that do not have balanced and consistent temperatures may place families at increased risk from exposure to extreme cold, heat, and humidity.</w:t>
      </w:r>
      <w:r w:rsidRPr="00007F83">
        <w:rPr>
          <w:rFonts w:ascii="Helvetica Neue" w:hAnsi="Helvetica Neue" w:cs="Calibri"/>
        </w:rPr>
        <w:t xml:space="preserve"> Young children, older people and those with chronic medical conditions are at most risk.</w:t>
      </w:r>
    </w:p>
    <w:p w14:paraId="08B8158C" w14:textId="77777777" w:rsidR="005A3939" w:rsidRPr="00007F83" w:rsidRDefault="005A3939" w:rsidP="005A3939">
      <w:pPr>
        <w:tabs>
          <w:tab w:val="left" w:pos="9810"/>
        </w:tabs>
        <w:autoSpaceDE w:val="0"/>
        <w:autoSpaceDN w:val="0"/>
        <w:adjustRightInd w:val="0"/>
        <w:ind w:right="720"/>
        <w:contextualSpacing/>
        <w:rPr>
          <w:rFonts w:ascii="Helvetica Neue" w:hAnsi="Helvetica Neue" w:cs="Calibri"/>
        </w:rPr>
      </w:pPr>
    </w:p>
    <w:p w14:paraId="191F5C73" w14:textId="1B074851" w:rsidR="0015234A" w:rsidRPr="00007F83" w:rsidRDefault="005A3939" w:rsidP="005A3939">
      <w:pPr>
        <w:tabs>
          <w:tab w:val="left" w:pos="9810"/>
        </w:tabs>
        <w:autoSpaceDE w:val="0"/>
        <w:autoSpaceDN w:val="0"/>
        <w:adjustRightInd w:val="0"/>
        <w:ind w:right="720"/>
        <w:contextualSpacing/>
        <w:rPr>
          <w:rFonts w:ascii="Helvetica Neue" w:hAnsi="Helvetica Neue" w:cs="Calibri"/>
        </w:rPr>
      </w:pPr>
      <w:r w:rsidRPr="00007F83">
        <w:rPr>
          <w:rFonts w:ascii="Helvetica Neue" w:hAnsi="Helvetica Neue" w:cs="Calibri"/>
        </w:rPr>
        <w:t xml:space="preserve">Adapted from the National Center for Healthy Housing at </w:t>
      </w:r>
      <w:hyperlink r:id="rId14" w:history="1">
        <w:r w:rsidRPr="00007F83">
          <w:rPr>
            <w:rStyle w:val="Hyperlink"/>
            <w:rFonts w:ascii="Helvetica Neue" w:hAnsi="Helvetica Neue" w:cs="Calibri"/>
          </w:rPr>
          <w:t>www.nchh.org</w:t>
        </w:r>
      </w:hyperlink>
      <w:r w:rsidRPr="00007F83">
        <w:rPr>
          <w:rFonts w:ascii="Helvetica Neue" w:hAnsi="Helvetica Neue" w:cs="Calibri"/>
        </w:rPr>
        <w:t xml:space="preserve">  </w:t>
      </w:r>
    </w:p>
    <w:p w14:paraId="016E1DDA" w14:textId="77777777" w:rsidR="0015234A" w:rsidRPr="00007F83" w:rsidRDefault="0015234A">
      <w:pPr>
        <w:rPr>
          <w:rFonts w:ascii="Helvetica Neue" w:hAnsi="Helvetica Neue" w:cs="Calibri"/>
        </w:rPr>
      </w:pPr>
      <w:r w:rsidRPr="00007F83">
        <w:rPr>
          <w:rFonts w:ascii="Helvetica Neue" w:hAnsi="Helvetica Neue" w:cs="Calibri"/>
        </w:rPr>
        <w:br w:type="page"/>
      </w:r>
    </w:p>
    <w:p w14:paraId="787BE02D" w14:textId="3D11DBD2" w:rsidR="0015234A" w:rsidRPr="00007F83" w:rsidRDefault="0015234A" w:rsidP="0015234A">
      <w:pPr>
        <w:spacing w:line="276" w:lineRule="auto"/>
        <w:rPr>
          <w:rFonts w:ascii="Helvetica Neue" w:hAnsi="Helvetica Neue"/>
          <w:b/>
          <w:sz w:val="32"/>
        </w:rPr>
      </w:pPr>
      <w:r w:rsidRPr="00007F83">
        <w:rPr>
          <w:rFonts w:ascii="Helvetica Neue" w:hAnsi="Helvetica Neue"/>
          <w:b/>
          <w:sz w:val="32"/>
        </w:rPr>
        <w:lastRenderedPageBreak/>
        <w:t>Chapter 3 – Lead Poisoning</w:t>
      </w:r>
    </w:p>
    <w:p w14:paraId="02BA3863" w14:textId="77777777" w:rsidR="0015234A" w:rsidRPr="00007F83" w:rsidRDefault="0015234A" w:rsidP="0015234A">
      <w:pPr>
        <w:spacing w:line="276" w:lineRule="auto"/>
        <w:rPr>
          <w:rFonts w:ascii="Helvetica Neue" w:hAnsi="Helvetica Neue"/>
          <w:b/>
          <w:sz w:val="32"/>
        </w:rPr>
      </w:pPr>
    </w:p>
    <w:p w14:paraId="1522B877" w14:textId="2D93F3A2" w:rsidR="0015234A" w:rsidRPr="00007F83" w:rsidRDefault="0015234A" w:rsidP="0015234A">
      <w:pPr>
        <w:spacing w:before="85" w:line="288" w:lineRule="exact"/>
        <w:ind w:left="90" w:right="118"/>
        <w:rPr>
          <w:rFonts w:ascii="Helvetica Neue" w:hAnsi="Helvetica Neue"/>
        </w:rPr>
      </w:pPr>
      <w:r w:rsidRPr="00007F83">
        <w:rPr>
          <w:rFonts w:ascii="Helvetica Neue" w:eastAsia="Calibri" w:hAnsi="Helvetica Neue"/>
        </w:rPr>
        <w:t xml:space="preserve">Lead is a metal. Before 1978, lead was used in </w:t>
      </w:r>
      <w:r w:rsidRPr="00007F83">
        <w:rPr>
          <w:rFonts w:ascii="Helvetica Neue" w:eastAsia="Calibri" w:hAnsi="Helvetica Neue" w:cs="Calibri"/>
        </w:rPr>
        <w:t xml:space="preserve">paint, water pipes, gasoline, pottery, consumer </w:t>
      </w:r>
      <w:r w:rsidRPr="00007F83">
        <w:rPr>
          <w:rFonts w:ascii="Helvetica Neue" w:eastAsia="Calibri" w:hAnsi="Helvetica Neue"/>
        </w:rPr>
        <w:t xml:space="preserve">goods and objects. Millions of </w:t>
      </w:r>
      <w:r w:rsidRPr="00007F83">
        <w:rPr>
          <w:rFonts w:ascii="Helvetica Neue" w:eastAsia="Calibri" w:hAnsi="Helvetica Neue" w:cs="Calibri"/>
        </w:rPr>
        <w:t xml:space="preserve">older homes still have lead paint </w:t>
      </w:r>
      <w:r w:rsidRPr="00007F83">
        <w:rPr>
          <w:rFonts w:ascii="Helvetica Neue" w:eastAsia="Calibri" w:hAnsi="Helvetica Neue"/>
        </w:rPr>
        <w:t>and lead and copper solder water pipes, even though lead is no longer used in manufacturing paint or residential surface coatings in the United States.</w:t>
      </w:r>
      <w:r w:rsidRPr="00007F83">
        <w:rPr>
          <w:rFonts w:ascii="Helvetica Neue" w:eastAsia="Calibri" w:hAnsi="Helvetica Neue" w:cs="Calibri"/>
        </w:rPr>
        <w:t xml:space="preserve"> Because of diverse export and trade laws, there are industries in many countries outside the United States that still utilize lead components and ingredients during manufacturing of items such as toys, decorative art and jewelry, and cultural display pottery. Home hobbyists may </w:t>
      </w:r>
      <w:r w:rsidRPr="00007F83">
        <w:rPr>
          <w:rFonts w:ascii="Helvetica Neue" w:eastAsia="Calibri" w:hAnsi="Helvetica Neue"/>
        </w:rPr>
        <w:t xml:space="preserve">use lead in stained glass making, fishing sinkers or lead shot, but are unaware of the range of risks the hobby has on their home from the transfer of dust from those hobbies onto their clothes, shoes, and car. </w:t>
      </w:r>
    </w:p>
    <w:p w14:paraId="700B5EAE" w14:textId="77777777" w:rsidR="0015234A" w:rsidRPr="00007F83" w:rsidRDefault="0015234A" w:rsidP="0015234A">
      <w:pPr>
        <w:spacing w:before="85" w:line="288" w:lineRule="exact"/>
        <w:ind w:left="90" w:right="118"/>
        <w:rPr>
          <w:rFonts w:ascii="Helvetica Neue" w:hAnsi="Helvetica Neue"/>
        </w:rPr>
      </w:pPr>
    </w:p>
    <w:p w14:paraId="7F3C34EA" w14:textId="64486D52" w:rsidR="0015234A" w:rsidRPr="00007F83" w:rsidRDefault="0015234A" w:rsidP="0015234A">
      <w:pPr>
        <w:pStyle w:val="BodyText"/>
        <w:ind w:left="115" w:right="245"/>
        <w:contextualSpacing/>
        <w:rPr>
          <w:rFonts w:ascii="Helvetica Neue" w:hAnsi="Helvetica Neue"/>
          <w:b/>
          <w:bCs/>
        </w:rPr>
      </w:pPr>
      <w:r w:rsidRPr="00007F83">
        <w:rPr>
          <w:rFonts w:ascii="Helvetica Neue" w:hAnsi="Helvetica Neue"/>
          <w:b/>
          <w:bCs/>
          <w:sz w:val="22"/>
          <w:szCs w:val="22"/>
        </w:rPr>
        <w:t>If a home was built before 1978, paint on both the inside and outside could contain lead.</w:t>
      </w:r>
      <w:r w:rsidRPr="00007F83">
        <w:rPr>
          <w:rFonts w:ascii="Helvetica Neue" w:hAnsi="Helvetica Neue" w:cs="Calibri"/>
          <w:sz w:val="22"/>
          <w:szCs w:val="22"/>
        </w:rPr>
        <w:t xml:space="preserve"> </w:t>
      </w:r>
      <w:r w:rsidRPr="00007F83">
        <w:rPr>
          <w:rFonts w:ascii="Helvetica Neue" w:hAnsi="Helvetica Neue"/>
          <w:b/>
          <w:bCs/>
          <w:sz w:val="22"/>
          <w:szCs w:val="22"/>
        </w:rPr>
        <w:t>Lead in outside paint can get into the soil around a home and can eventually be brought inside a home</w:t>
      </w:r>
      <w:r w:rsidRPr="00007F83">
        <w:rPr>
          <w:rFonts w:ascii="Helvetica Neue" w:hAnsi="Helvetica Neue"/>
          <w:b/>
          <w:bCs/>
        </w:rPr>
        <w:t>.</w:t>
      </w:r>
    </w:p>
    <w:p w14:paraId="712AE76C" w14:textId="77777777" w:rsidR="0015234A" w:rsidRPr="00007F83" w:rsidRDefault="0015234A" w:rsidP="0015234A">
      <w:pPr>
        <w:spacing w:line="276" w:lineRule="auto"/>
        <w:rPr>
          <w:rFonts w:ascii="Helvetica Neue" w:hAnsi="Helvetica Neue"/>
          <w:b/>
          <w:sz w:val="32"/>
        </w:rPr>
      </w:pPr>
    </w:p>
    <w:p w14:paraId="32E87618" w14:textId="77777777" w:rsidR="005A3939" w:rsidRPr="00007F83" w:rsidRDefault="005A3939" w:rsidP="005A3939">
      <w:pPr>
        <w:tabs>
          <w:tab w:val="left" w:pos="9810"/>
        </w:tabs>
        <w:autoSpaceDE w:val="0"/>
        <w:autoSpaceDN w:val="0"/>
        <w:adjustRightInd w:val="0"/>
        <w:ind w:right="720"/>
        <w:contextualSpacing/>
        <w:rPr>
          <w:rFonts w:ascii="Helvetica Neue" w:hAnsi="Helvetica Neue"/>
        </w:rPr>
      </w:pPr>
    </w:p>
    <w:p w14:paraId="4CA3F2A7" w14:textId="49675EE3" w:rsidR="005A3939" w:rsidRPr="00007F83" w:rsidRDefault="0015234A" w:rsidP="005A3939">
      <w:pPr>
        <w:spacing w:line="276" w:lineRule="auto"/>
        <w:rPr>
          <w:rFonts w:ascii="Helvetica Neue" w:hAnsi="Helvetica Neue"/>
          <w:b/>
        </w:rPr>
      </w:pPr>
      <w:r w:rsidRPr="00007F83">
        <w:rPr>
          <w:rFonts w:ascii="Helvetica Neue" w:hAnsi="Helvetica Neue"/>
          <w:b/>
        </w:rPr>
        <w:t xml:space="preserve">Where Do Lead Risks Come </w:t>
      </w:r>
      <w:proofErr w:type="gramStart"/>
      <w:r w:rsidRPr="00007F83">
        <w:rPr>
          <w:rFonts w:ascii="Helvetica Neue" w:hAnsi="Helvetica Neue"/>
          <w:b/>
        </w:rPr>
        <w:t>From</w:t>
      </w:r>
      <w:proofErr w:type="gramEnd"/>
      <w:r w:rsidRPr="00007F83">
        <w:rPr>
          <w:rFonts w:ascii="Helvetica Neue" w:hAnsi="Helvetica Neue"/>
          <w:b/>
        </w:rPr>
        <w:t>?</w:t>
      </w:r>
    </w:p>
    <w:p w14:paraId="2FE1C984" w14:textId="77777777" w:rsidR="000A2149" w:rsidRPr="00007F83" w:rsidRDefault="000A2149" w:rsidP="005A3939">
      <w:pPr>
        <w:spacing w:line="276" w:lineRule="auto"/>
        <w:rPr>
          <w:rFonts w:ascii="Helvetica Neue" w:hAnsi="Helvetica Neue"/>
          <w:b/>
        </w:rPr>
      </w:pPr>
    </w:p>
    <w:p w14:paraId="0D417AD0" w14:textId="77777777" w:rsidR="000A2149" w:rsidRPr="00007F83" w:rsidRDefault="000A2149" w:rsidP="000A2149">
      <w:pPr>
        <w:pStyle w:val="BodyText"/>
        <w:ind w:left="115" w:right="245"/>
        <w:contextualSpacing/>
        <w:rPr>
          <w:rFonts w:ascii="Helvetica Neue" w:hAnsi="Helvetica Neue"/>
          <w:b/>
          <w:bCs/>
        </w:rPr>
      </w:pPr>
      <w:r w:rsidRPr="00007F83">
        <w:rPr>
          <w:rFonts w:ascii="Helvetica Neue" w:hAnsi="Helvetica Neue"/>
          <w:sz w:val="22"/>
          <w:szCs w:val="22"/>
        </w:rPr>
        <w:t xml:space="preserve">The paint or varnish on walls, doors, and windows could have lead in it. Lead based paint was commonly used on surfaces that received a lot of wear. Areas included windows, doors and cabinets. Household dust from old, worn paint could contain lead. Drinking water could have lead in it from original or repaired </w:t>
      </w:r>
      <w:r w:rsidRPr="00007F83">
        <w:rPr>
          <w:rFonts w:ascii="Helvetica Neue" w:hAnsi="Helvetica Neue" w:cs="Calibri"/>
          <w:sz w:val="22"/>
          <w:szCs w:val="22"/>
        </w:rPr>
        <w:t xml:space="preserve">plumbing. </w:t>
      </w:r>
    </w:p>
    <w:p w14:paraId="24112846" w14:textId="77777777" w:rsidR="000A2149" w:rsidRPr="00007F83" w:rsidRDefault="000A2149" w:rsidP="000A2149">
      <w:pPr>
        <w:pStyle w:val="BodyText"/>
        <w:spacing w:line="288" w:lineRule="exact"/>
        <w:ind w:left="116" w:right="246"/>
        <w:rPr>
          <w:rFonts w:ascii="Helvetica Neue" w:hAnsi="Helvetica Neue"/>
          <w:b/>
          <w:bCs/>
        </w:rPr>
      </w:pPr>
    </w:p>
    <w:p w14:paraId="4142CD70" w14:textId="77777777" w:rsidR="000A2149" w:rsidRPr="00007F83" w:rsidRDefault="000A2149" w:rsidP="000A2149">
      <w:pPr>
        <w:pStyle w:val="BodyText"/>
        <w:ind w:left="116" w:right="246"/>
        <w:contextualSpacing/>
        <w:rPr>
          <w:rFonts w:ascii="Helvetica Neue" w:hAnsi="Helvetica Neue"/>
          <w:sz w:val="22"/>
          <w:szCs w:val="22"/>
        </w:rPr>
      </w:pPr>
      <w:r w:rsidRPr="00007F83">
        <w:rPr>
          <w:rFonts w:ascii="Helvetica Neue" w:hAnsi="Helvetica Neue"/>
          <w:noProof/>
          <w:sz w:val="22"/>
          <w:szCs w:val="22"/>
        </w:rPr>
        <w:drawing>
          <wp:anchor distT="0" distB="0" distL="114300" distR="114300" simplePos="0" relativeHeight="251667456" behindDoc="0" locked="0" layoutInCell="1" allowOverlap="1" wp14:anchorId="0BD5EFB1" wp14:editId="29591F36">
            <wp:simplePos x="0" y="0"/>
            <wp:positionH relativeFrom="column">
              <wp:posOffset>76200</wp:posOffset>
            </wp:positionH>
            <wp:positionV relativeFrom="paragraph">
              <wp:posOffset>-2540</wp:posOffset>
            </wp:positionV>
            <wp:extent cx="3086100" cy="286829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6100" cy="2868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hAnsi="Helvetica Neue"/>
          <w:sz w:val="22"/>
          <w:szCs w:val="22"/>
        </w:rPr>
        <w:t>Lead paint that is intact is not a direct hazard, but a potential one, if the surface starts to chip, peel, or chalk.</w:t>
      </w:r>
      <w:r w:rsidRPr="00007F83">
        <w:rPr>
          <w:rFonts w:ascii="Helvetica Neue" w:hAnsi="Helvetica Neue" w:cs="Calibri"/>
          <w:sz w:val="22"/>
          <w:szCs w:val="22"/>
        </w:rPr>
        <w:t xml:space="preserve"> Lead paint that peels, flakes, </w:t>
      </w:r>
      <w:r w:rsidRPr="00007F83">
        <w:rPr>
          <w:rFonts w:ascii="Helvetica Neue" w:hAnsi="Helvetica Neue"/>
          <w:sz w:val="22"/>
          <w:szCs w:val="22"/>
        </w:rPr>
        <w:t xml:space="preserve">or is disturbed (for example, by sanding) is </w:t>
      </w:r>
      <w:r w:rsidRPr="00007F83">
        <w:rPr>
          <w:rFonts w:ascii="Helvetica Neue" w:hAnsi="Helvetica Neue" w:cs="Calibri"/>
          <w:sz w:val="22"/>
          <w:szCs w:val="22"/>
        </w:rPr>
        <w:t xml:space="preserve">a health risk. To reduce lead poisoning, it is very important to advise a family to conduct regular paint assessments and maintenance routines when living in an older home. When hiring a contractor for painting or remodeling, </w:t>
      </w:r>
      <w:r w:rsidRPr="00007F83">
        <w:rPr>
          <w:rFonts w:ascii="Helvetica Neue" w:hAnsi="Helvetica Neue"/>
          <w:sz w:val="22"/>
          <w:szCs w:val="22"/>
        </w:rPr>
        <w:t>federal law requires that up-to-date safety</w:t>
      </w:r>
      <w:r w:rsidRPr="00007F83">
        <w:rPr>
          <w:rFonts w:ascii="Helvetica Neue" w:hAnsi="Helvetica Neue"/>
          <w:w w:val="99"/>
          <w:sz w:val="22"/>
          <w:szCs w:val="22"/>
        </w:rPr>
        <w:t xml:space="preserve"> </w:t>
      </w:r>
      <w:r w:rsidRPr="00007F83">
        <w:rPr>
          <w:rFonts w:ascii="Helvetica Neue" w:hAnsi="Helvetica Neue"/>
          <w:sz w:val="22"/>
          <w:szCs w:val="22"/>
        </w:rPr>
        <w:t xml:space="preserve">procedures be followed by certified contractors if lead based paint is present. A contractor must do this to prevent lead from being spread but homeowners living in their own home should be advised to use safe work practices to protect themselves and their family from lead hazards created by working with </w:t>
      </w:r>
      <w:r w:rsidRPr="00007F83">
        <w:rPr>
          <w:rFonts w:ascii="Helvetica Neue" w:hAnsi="Helvetica Neue"/>
          <w:sz w:val="22"/>
          <w:szCs w:val="22"/>
        </w:rPr>
        <w:lastRenderedPageBreak/>
        <w:t>lead paint.  A good resource for these practices can be found at</w:t>
      </w:r>
      <w:r w:rsidRPr="00007F83">
        <w:rPr>
          <w:rFonts w:ascii="Helvetica Neue" w:hAnsi="Helvetica Neue"/>
          <w:w w:val="99"/>
          <w:sz w:val="22"/>
          <w:szCs w:val="22"/>
        </w:rPr>
        <w:t xml:space="preserve"> </w:t>
      </w:r>
      <w:r w:rsidRPr="00007F83">
        <w:rPr>
          <w:rFonts w:ascii="Helvetica Neue" w:hAnsi="Helvetica Neue" w:cs="Calibri"/>
          <w:sz w:val="22"/>
          <w:szCs w:val="22"/>
        </w:rPr>
        <w:t xml:space="preserve">the website for the EPA lead in renovation rule: </w:t>
      </w:r>
      <w:hyperlink r:id="rId16" w:history="1">
        <w:r w:rsidRPr="00007F83">
          <w:rPr>
            <w:rStyle w:val="Hyperlink"/>
            <w:rFonts w:ascii="Helvetica Neue" w:hAnsi="Helvetica Neue"/>
            <w:color w:val="0079C1"/>
            <w:sz w:val="22"/>
            <w:szCs w:val="22"/>
          </w:rPr>
          <w:t>https://www.epa.gov/lead/renovation-repair-and-painting-program</w:t>
        </w:r>
      </w:hyperlink>
      <w:r w:rsidRPr="00007F83">
        <w:rPr>
          <w:rFonts w:ascii="Helvetica Neue" w:hAnsi="Helvetica Neue"/>
          <w:color w:val="0079C1"/>
          <w:sz w:val="22"/>
          <w:szCs w:val="22"/>
        </w:rPr>
        <w:t xml:space="preserve"> .</w:t>
      </w:r>
    </w:p>
    <w:p w14:paraId="3AD00A85" w14:textId="77777777" w:rsidR="000A2149" w:rsidRPr="00007F83" w:rsidRDefault="000A2149" w:rsidP="000A2149">
      <w:pPr>
        <w:contextualSpacing/>
        <w:rPr>
          <w:rFonts w:ascii="Helvetica Neue" w:hAnsi="Helvetica Neue"/>
          <w:sz w:val="16"/>
          <w:szCs w:val="16"/>
        </w:rPr>
      </w:pPr>
    </w:p>
    <w:p w14:paraId="03FC9DE1" w14:textId="30981440" w:rsidR="000A2149" w:rsidRPr="00007F83" w:rsidRDefault="000A2149" w:rsidP="000A2149">
      <w:pPr>
        <w:ind w:left="100"/>
        <w:contextualSpacing/>
        <w:rPr>
          <w:rFonts w:ascii="Helvetica Neue" w:eastAsia="Calibri" w:hAnsi="Helvetica Neue"/>
        </w:rPr>
      </w:pPr>
      <w:r w:rsidRPr="00007F83">
        <w:rPr>
          <w:rFonts w:ascii="Helvetica Neue" w:eastAsia="Calibri" w:hAnsi="Helvetica Neue" w:cs="Calibri"/>
        </w:rPr>
        <w:t>Older houses are much more likely to have lead in various locations</w:t>
      </w:r>
      <w:r w:rsidRPr="00007F83">
        <w:rPr>
          <w:rFonts w:ascii="Helvetica Neue" w:eastAsia="Calibri" w:hAnsi="Helvetica Neue"/>
        </w:rPr>
        <w:t>. Homes built before 1940 are most likely</w:t>
      </w:r>
      <w:r w:rsidRPr="00007F83">
        <w:rPr>
          <w:rFonts w:ascii="Helvetica Neue" w:eastAsia="Calibri" w:hAnsi="Helvetica Neue"/>
          <w:w w:val="99"/>
        </w:rPr>
        <w:t xml:space="preserve"> </w:t>
      </w:r>
      <w:r w:rsidRPr="00007F83">
        <w:rPr>
          <w:rFonts w:ascii="Helvetica Neue" w:eastAsia="Calibri" w:hAnsi="Helvetica Neue"/>
        </w:rPr>
        <w:t>to have lead in both interior and exterior paint and possibly in any original plumbing to the house.</w:t>
      </w:r>
      <w:r w:rsidRPr="00007F83">
        <w:rPr>
          <w:rFonts w:ascii="Helvetica Neue" w:eastAsia="Calibri" w:hAnsi="Helvetica Neue" w:cs="Calibri"/>
        </w:rPr>
        <w:t xml:space="preserve"> If a family has young children, it is very important to consult with them to find </w:t>
      </w:r>
      <w:r w:rsidRPr="00007F83">
        <w:rPr>
          <w:rFonts w:ascii="Helvetica Neue" w:eastAsia="Calibri" w:hAnsi="Helvetica Neue"/>
        </w:rPr>
        <w:t>out if their home has lead in it, especially if their home was built</w:t>
      </w:r>
      <w:r w:rsidRPr="00007F83">
        <w:rPr>
          <w:rFonts w:ascii="Helvetica Neue" w:eastAsia="Calibri" w:hAnsi="Helvetica Neue"/>
          <w:w w:val="99"/>
        </w:rPr>
        <w:t xml:space="preserve"> </w:t>
      </w:r>
      <w:r w:rsidRPr="00007F83">
        <w:rPr>
          <w:rFonts w:ascii="Helvetica Neue" w:eastAsia="Calibri" w:hAnsi="Helvetica Neue"/>
        </w:rPr>
        <w:t>before 1978. There are certified and licensed lead risk assessors and lead based paint inspectors in each state and information on lead risks, assessments, and safe practices can be found at</w:t>
      </w:r>
      <w:r w:rsidRPr="00007F83">
        <w:rPr>
          <w:rFonts w:ascii="Helvetica Neue" w:eastAsia="Calibri" w:hAnsi="Helvetica Neue" w:cs="Calibri"/>
        </w:rPr>
        <w:t xml:space="preserve"> </w:t>
      </w:r>
      <w:r w:rsidRPr="00007F83">
        <w:rPr>
          <w:rFonts w:ascii="Helvetica Neue" w:eastAsia="Calibri" w:hAnsi="Helvetica Neue"/>
          <w:color w:val="0079C1"/>
          <w:u w:val="single" w:color="0079C1"/>
        </w:rPr>
        <w:t>www.epa.</w:t>
      </w:r>
      <w:r w:rsidRPr="00007F83">
        <w:rPr>
          <w:rFonts w:ascii="Helvetica Neue" w:eastAsia="Calibri" w:hAnsi="Helvetica Neue"/>
          <w:color w:val="0079C1"/>
        </w:rPr>
        <w:t xml:space="preserve"> </w:t>
      </w:r>
      <w:proofErr w:type="spellStart"/>
      <w:r w:rsidRPr="00007F83">
        <w:rPr>
          <w:rFonts w:ascii="Helvetica Neue" w:eastAsia="Calibri" w:hAnsi="Helvetica Neue"/>
          <w:color w:val="0079C1"/>
          <w:u w:val="single" w:color="0079C1"/>
        </w:rPr>
        <w:t>gov</w:t>
      </w:r>
      <w:proofErr w:type="spellEnd"/>
      <w:r w:rsidRPr="00007F83">
        <w:rPr>
          <w:rFonts w:ascii="Helvetica Neue" w:eastAsia="Calibri" w:hAnsi="Helvetica Neue"/>
          <w:color w:val="0079C1"/>
          <w:u w:val="single" w:color="0079C1"/>
        </w:rPr>
        <w:t>/lead</w:t>
      </w:r>
      <w:r w:rsidRPr="00007F83">
        <w:rPr>
          <w:rFonts w:ascii="Helvetica Neue" w:eastAsia="Calibri" w:hAnsi="Helvetica Neue"/>
          <w:color w:val="000000"/>
        </w:rPr>
        <w:t>.</w:t>
      </w:r>
    </w:p>
    <w:p w14:paraId="554D9A30" w14:textId="77777777" w:rsidR="000A2149" w:rsidRPr="00007F83" w:rsidRDefault="000A2149" w:rsidP="000A2149">
      <w:pPr>
        <w:ind w:left="100"/>
        <w:contextualSpacing/>
        <w:rPr>
          <w:rFonts w:ascii="Helvetica Neue" w:eastAsia="Calibri" w:hAnsi="Helvetica Neue"/>
        </w:rPr>
      </w:pPr>
    </w:p>
    <w:p w14:paraId="6C1C4441" w14:textId="77777777" w:rsidR="000A2149" w:rsidRPr="00007F83" w:rsidRDefault="000A2149" w:rsidP="000A2149">
      <w:pPr>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Why is Lead Dangerous?</w:t>
      </w:r>
    </w:p>
    <w:p w14:paraId="13736202" w14:textId="77777777" w:rsidR="000A2149" w:rsidRPr="00007F83" w:rsidRDefault="000A2149" w:rsidP="000A2149">
      <w:pPr>
        <w:outlineLvl w:val="4"/>
        <w:rPr>
          <w:rFonts w:ascii="Helvetica Neue" w:eastAsia="Arial" w:hAnsi="Helvetica Neue"/>
          <w:sz w:val="20"/>
          <w:szCs w:val="20"/>
        </w:rPr>
      </w:pPr>
    </w:p>
    <w:p w14:paraId="4C83ABE3" w14:textId="77777777" w:rsidR="000A2149" w:rsidRPr="00007F83" w:rsidRDefault="000A2149" w:rsidP="000A2149">
      <w:pPr>
        <w:spacing w:before="82"/>
        <w:ind w:left="100" w:right="31"/>
        <w:contextualSpacing/>
        <w:rPr>
          <w:rFonts w:ascii="Helvetica Neue" w:eastAsia="Calibri" w:hAnsi="Helvetica Neue"/>
        </w:rPr>
      </w:pPr>
      <w:r w:rsidRPr="00007F83">
        <w:rPr>
          <w:rFonts w:ascii="Helvetica Neue" w:eastAsia="Calibri" w:hAnsi="Helvetica Neue"/>
        </w:rPr>
        <w:t>Whether the lead-based paint</w:t>
      </w:r>
      <w:r w:rsidRPr="00007F83">
        <w:rPr>
          <w:rFonts w:ascii="Helvetica Neue" w:eastAsia="Calibri" w:hAnsi="Helvetica Neue"/>
          <w:w w:val="99"/>
        </w:rPr>
        <w:t xml:space="preserve"> </w:t>
      </w:r>
      <w:r w:rsidRPr="00007F83">
        <w:rPr>
          <w:rFonts w:ascii="Helvetica Neue" w:eastAsia="Calibri" w:hAnsi="Helvetica Neue"/>
        </w:rPr>
        <w:t xml:space="preserve">is inside or outside the house, if it is not intact, it </w:t>
      </w:r>
      <w:r w:rsidRPr="00007F83">
        <w:rPr>
          <w:rFonts w:ascii="Helvetica Neue" w:eastAsia="Calibri" w:hAnsi="Helvetica Neue" w:cs="Calibri"/>
        </w:rPr>
        <w:t xml:space="preserve">is dangerous. When lead paint starts to wear off, it </w:t>
      </w:r>
      <w:r w:rsidRPr="00007F83">
        <w:rPr>
          <w:rFonts w:ascii="Helvetica Neue" w:eastAsia="Calibri" w:hAnsi="Helvetica Neue"/>
        </w:rPr>
        <w:t xml:space="preserve">creates lead dust or small paint chips. These can then </w:t>
      </w:r>
      <w:r w:rsidRPr="00007F83">
        <w:rPr>
          <w:rFonts w:ascii="Helvetica Neue" w:eastAsia="Calibri" w:hAnsi="Helvetica Neue" w:cs="Calibri"/>
        </w:rPr>
        <w:t xml:space="preserve">settle into the soil outside the home. Inside, they can get on the floor, onto windows, or in places where </w:t>
      </w:r>
      <w:r w:rsidRPr="00007F83">
        <w:rPr>
          <w:rFonts w:ascii="Helvetica Neue" w:eastAsia="Calibri" w:hAnsi="Helvetica Neue"/>
        </w:rPr>
        <w:t>children can touch them. Lead that is on the hands of young children can get into their bodies as children</w:t>
      </w:r>
      <w:r w:rsidRPr="00007F83">
        <w:rPr>
          <w:rFonts w:ascii="Helvetica Neue" w:eastAsia="Calibri" w:hAnsi="Helvetica Neue"/>
          <w:w w:val="99"/>
        </w:rPr>
        <w:t xml:space="preserve"> </w:t>
      </w:r>
      <w:r w:rsidRPr="00007F83">
        <w:rPr>
          <w:rFonts w:ascii="Helvetica Neue" w:eastAsia="Calibri" w:hAnsi="Helvetica Neue" w:cs="Calibri"/>
        </w:rPr>
        <w:t xml:space="preserve">often put their hands, toys or other objects in their </w:t>
      </w:r>
      <w:r w:rsidRPr="00007F83">
        <w:rPr>
          <w:rFonts w:ascii="Helvetica Neue" w:eastAsia="Calibri" w:hAnsi="Helvetica Neue"/>
        </w:rPr>
        <w:t xml:space="preserve">mouths. Lead can permanently damage a family member’s nervous system, including their brain. It can cause permanent learning and </w:t>
      </w:r>
      <w:r w:rsidRPr="00007F83">
        <w:rPr>
          <w:rFonts w:ascii="Helvetica Neue" w:eastAsia="Calibri" w:hAnsi="Helvetica Neue" w:cs="Calibri"/>
        </w:rPr>
        <w:t xml:space="preserve">behavior problems. </w:t>
      </w:r>
      <w:r w:rsidRPr="00007F83">
        <w:rPr>
          <w:rFonts w:ascii="Helvetica Neue" w:eastAsia="Calibri" w:hAnsi="Helvetica Neue"/>
        </w:rPr>
        <w:t xml:space="preserve">Lead poisoning is one of the most preventable health risks for children at home. </w:t>
      </w:r>
    </w:p>
    <w:p w14:paraId="7265F00A" w14:textId="77777777" w:rsidR="000A2149" w:rsidRPr="00007F83" w:rsidRDefault="000A2149" w:rsidP="000A2149">
      <w:pPr>
        <w:tabs>
          <w:tab w:val="left" w:pos="10368"/>
        </w:tabs>
        <w:spacing w:before="82"/>
        <w:ind w:left="100" w:right="31"/>
        <w:contextualSpacing/>
        <w:rPr>
          <w:rFonts w:ascii="Helvetica Neue" w:eastAsia="Calibri" w:hAnsi="Helvetica Neue"/>
        </w:rPr>
      </w:pPr>
    </w:p>
    <w:p w14:paraId="4BB6A1E6" w14:textId="77777777" w:rsidR="000A2149" w:rsidRPr="00007F83" w:rsidRDefault="000A2149" w:rsidP="000A2149">
      <w:pPr>
        <w:ind w:left="100" w:right="254"/>
        <w:contextualSpacing/>
        <w:rPr>
          <w:rFonts w:ascii="Helvetica Neue" w:eastAsia="Calibri" w:hAnsi="Helvetica Neue"/>
        </w:rPr>
      </w:pPr>
      <w:r w:rsidRPr="00007F83">
        <w:rPr>
          <w:rFonts w:ascii="Helvetica Neue" w:eastAsia="Calibri" w:hAnsi="Helvetica Neue"/>
        </w:rPr>
        <w:t xml:space="preserve">Children with lead exposure might not even look sick. A blood lead level test is the only way to know if a child has a high level of lead in his or her body. It is up to parents and health care providers to recommend and complete a blood lead screening tests on all children ages 0-6 years old to ensure that the family is fully aware and educated about the risk of lead from the community they live in. Contrary to the information in the media, lead exposure is not a zip code problem: families of all backgrounds and resources can be exposed to lead hazards at their day care, relatives, and friend’s homes where they spend significant amounts of time. </w:t>
      </w:r>
    </w:p>
    <w:p w14:paraId="386DCE8B" w14:textId="77777777" w:rsidR="000A2149" w:rsidRPr="00007F83" w:rsidRDefault="000A2149" w:rsidP="000A2149">
      <w:pPr>
        <w:ind w:left="117"/>
        <w:contextualSpacing/>
        <w:rPr>
          <w:rFonts w:ascii="Helvetica Neue" w:hAnsi="Helvetica Neue"/>
        </w:rPr>
      </w:pPr>
    </w:p>
    <w:p w14:paraId="67998A1A" w14:textId="77777777" w:rsidR="000A2149" w:rsidRPr="00007F83" w:rsidRDefault="000A2149" w:rsidP="000A2149">
      <w:pPr>
        <w:pStyle w:val="BodyText"/>
        <w:ind w:left="117" w:right="503"/>
        <w:contextualSpacing/>
        <w:rPr>
          <w:rFonts w:ascii="Helvetica Neue" w:hAnsi="Helvetica Neue"/>
          <w:sz w:val="22"/>
          <w:szCs w:val="22"/>
        </w:rPr>
      </w:pPr>
      <w:r w:rsidRPr="00007F83">
        <w:rPr>
          <w:rFonts w:ascii="Helvetica Neue" w:hAnsi="Helvetica Neue"/>
          <w:noProof/>
          <w:sz w:val="22"/>
          <w:szCs w:val="22"/>
        </w:rPr>
        <mc:AlternateContent>
          <mc:Choice Requires="wps">
            <w:drawing>
              <wp:anchor distT="0" distB="0" distL="114300" distR="114300" simplePos="0" relativeHeight="251671552" behindDoc="1" locked="0" layoutInCell="1" allowOverlap="1" wp14:anchorId="20FDC5B4" wp14:editId="42965F22">
                <wp:simplePos x="0" y="0"/>
                <wp:positionH relativeFrom="column">
                  <wp:posOffset>-104140</wp:posOffset>
                </wp:positionH>
                <wp:positionV relativeFrom="paragraph">
                  <wp:posOffset>-6350</wp:posOffset>
                </wp:positionV>
                <wp:extent cx="5172075" cy="1200150"/>
                <wp:effectExtent l="0" t="0" r="9525" b="0"/>
                <wp:wrapNone/>
                <wp:docPr id="3" name="Rectangle 3"/>
                <wp:cNvGraphicFramePr/>
                <a:graphic xmlns:a="http://schemas.openxmlformats.org/drawingml/2006/main">
                  <a:graphicData uri="http://schemas.microsoft.com/office/word/2010/wordprocessingShape">
                    <wps:wsp>
                      <wps:cNvSpPr/>
                      <wps:spPr>
                        <a:xfrm>
                          <a:off x="0" y="0"/>
                          <a:ext cx="5172075" cy="12001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4830E" id="Rectangle_x0020_3" o:spid="_x0000_s1026" style="position:absolute;margin-left:-8.2pt;margin-top:-.45pt;width:407.25pt;height:94.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" fillcolor="#f2f2f2 [3052]" stroked="f" strokeweight="1pt"/>
            </w:pict>
          </mc:Fallback>
        </mc:AlternateContent>
      </w:r>
      <w:r w:rsidRPr="00007F83">
        <w:rPr>
          <w:rFonts w:ascii="Helvetica Neue" w:hAnsi="Helvetica Neue"/>
          <w:noProof/>
          <w:sz w:val="22"/>
          <w:szCs w:val="22"/>
        </w:rPr>
        <w:drawing>
          <wp:anchor distT="0" distB="0" distL="114300" distR="114300" simplePos="0" relativeHeight="251669504" behindDoc="1" locked="0" layoutInCell="1" allowOverlap="1" wp14:anchorId="1DCC85E7" wp14:editId="4A39ADA2">
            <wp:simplePos x="0" y="0"/>
            <wp:positionH relativeFrom="column">
              <wp:posOffset>76200</wp:posOffset>
            </wp:positionH>
            <wp:positionV relativeFrom="paragraph">
              <wp:posOffset>-3810</wp:posOffset>
            </wp:positionV>
            <wp:extent cx="1823085" cy="1200150"/>
            <wp:effectExtent l="0" t="0" r="5715" b="0"/>
            <wp:wrapThrough wrapText="bothSides">
              <wp:wrapPolygon edited="0">
                <wp:start x="0" y="0"/>
                <wp:lineTo x="0" y="21257"/>
                <wp:lineTo x="21442" y="21257"/>
                <wp:lineTo x="214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08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3FEF6" w14:textId="77777777" w:rsidR="000A2149" w:rsidRPr="00007F83" w:rsidRDefault="000A2149" w:rsidP="000A2149">
      <w:pPr>
        <w:pStyle w:val="BodyText"/>
        <w:ind w:left="117" w:right="503"/>
        <w:contextualSpacing/>
        <w:jc w:val="center"/>
        <w:rPr>
          <w:rFonts w:ascii="Helvetica Neue" w:hAnsi="Helvetica Neue" w:cs="Arial"/>
          <w:b/>
          <w:color w:val="0079C1"/>
          <w:sz w:val="36"/>
          <w:szCs w:val="36"/>
        </w:rPr>
      </w:pPr>
      <w:r w:rsidRPr="00007F83">
        <w:rPr>
          <w:rFonts w:ascii="Helvetica Neue" w:hAnsi="Helvetica Neue" w:cs="Arial"/>
          <w:b/>
          <w:color w:val="0079C1"/>
          <w:sz w:val="36"/>
          <w:szCs w:val="36"/>
        </w:rPr>
        <w:t xml:space="preserve">What can you do to help the </w:t>
      </w:r>
      <w:proofErr w:type="gramStart"/>
      <w:r w:rsidRPr="00007F83">
        <w:rPr>
          <w:rFonts w:ascii="Helvetica Neue" w:hAnsi="Helvetica Neue" w:cs="Arial"/>
          <w:b/>
          <w:color w:val="0079C1"/>
          <w:sz w:val="36"/>
          <w:szCs w:val="36"/>
        </w:rPr>
        <w:t>families</w:t>
      </w:r>
      <w:proofErr w:type="gramEnd"/>
      <w:r w:rsidRPr="00007F83">
        <w:rPr>
          <w:rFonts w:ascii="Helvetica Neue" w:hAnsi="Helvetica Neue" w:cs="Arial"/>
          <w:b/>
          <w:color w:val="0079C1"/>
          <w:sz w:val="36"/>
          <w:szCs w:val="36"/>
        </w:rPr>
        <w:t xml:space="preserve"> </w:t>
      </w:r>
    </w:p>
    <w:p w14:paraId="1968CBFB" w14:textId="77777777" w:rsidR="000A2149" w:rsidRPr="00007F83" w:rsidRDefault="000A2149" w:rsidP="000A2149">
      <w:pPr>
        <w:pStyle w:val="BodyText"/>
        <w:ind w:left="117" w:right="503"/>
        <w:contextualSpacing/>
        <w:jc w:val="center"/>
        <w:rPr>
          <w:rFonts w:ascii="Helvetica Neue" w:hAnsi="Helvetica Neue" w:cs="Arial"/>
          <w:b/>
          <w:color w:val="0079C1"/>
          <w:sz w:val="36"/>
          <w:szCs w:val="36"/>
        </w:rPr>
      </w:pPr>
      <w:r w:rsidRPr="00007F83">
        <w:rPr>
          <w:rFonts w:ascii="Helvetica Neue" w:hAnsi="Helvetica Neue" w:cs="Arial"/>
          <w:b/>
          <w:color w:val="0079C1"/>
          <w:sz w:val="36"/>
          <w:szCs w:val="36"/>
        </w:rPr>
        <w:t>and communities you serve?</w:t>
      </w:r>
    </w:p>
    <w:p w14:paraId="646620E4" w14:textId="77777777" w:rsidR="000A2149" w:rsidRPr="00007F83" w:rsidRDefault="000A2149" w:rsidP="000A2149">
      <w:pPr>
        <w:pStyle w:val="BodyText"/>
        <w:ind w:left="117" w:right="503"/>
        <w:contextualSpacing/>
        <w:jc w:val="center"/>
        <w:rPr>
          <w:rFonts w:ascii="Helvetica Neue" w:hAnsi="Helvetica Neue"/>
          <w:i/>
          <w:color w:val="0079C1"/>
          <w:sz w:val="36"/>
          <w:szCs w:val="36"/>
        </w:rPr>
      </w:pPr>
      <w:r w:rsidRPr="00007F83">
        <w:rPr>
          <w:rFonts w:ascii="Helvetica Neue" w:hAnsi="Helvetica Neue"/>
          <w:i/>
          <w:color w:val="0079C1"/>
          <w:sz w:val="36"/>
          <w:szCs w:val="36"/>
        </w:rPr>
        <w:t>Actions for Living in a Healthy Home</w:t>
      </w:r>
    </w:p>
    <w:p w14:paraId="3D08BA52" w14:textId="77777777" w:rsidR="000A2149" w:rsidRPr="00007F83" w:rsidRDefault="000A2149" w:rsidP="000A2149">
      <w:pPr>
        <w:pStyle w:val="BodyText"/>
        <w:ind w:left="117" w:right="503"/>
        <w:contextualSpacing/>
        <w:rPr>
          <w:rFonts w:ascii="Helvetica Neue" w:hAnsi="Helvetica Neue" w:cs="Arial"/>
          <w:color w:val="0079C1"/>
          <w:sz w:val="26"/>
          <w:szCs w:val="26"/>
        </w:rPr>
      </w:pPr>
    </w:p>
    <w:p w14:paraId="12E0C06C" w14:textId="77777777" w:rsidR="000A2149" w:rsidRPr="00007F83" w:rsidRDefault="000A2149" w:rsidP="000A2149">
      <w:pPr>
        <w:pStyle w:val="BodyText"/>
        <w:ind w:left="117" w:right="503"/>
        <w:contextualSpacing/>
        <w:rPr>
          <w:rFonts w:ascii="Helvetica Neue" w:hAnsi="Helvetica Neue" w:cs="Arial"/>
          <w:color w:val="0079C1"/>
          <w:sz w:val="22"/>
          <w:szCs w:val="22"/>
        </w:rPr>
      </w:pPr>
    </w:p>
    <w:p w14:paraId="5342A089" w14:textId="77777777" w:rsidR="000A2149" w:rsidRPr="00007F83" w:rsidRDefault="000A2149" w:rsidP="000A2149">
      <w:pPr>
        <w:spacing w:before="58"/>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Family Health</w:t>
      </w:r>
    </w:p>
    <w:p w14:paraId="3E15958A" w14:textId="77777777" w:rsidR="000A2149" w:rsidRPr="00007F83" w:rsidRDefault="000A2149" w:rsidP="000A2149">
      <w:pPr>
        <w:spacing w:before="58"/>
        <w:contextualSpacing/>
        <w:outlineLvl w:val="4"/>
        <w:rPr>
          <w:rFonts w:ascii="Helvetica Neue" w:eastAsia="Arial" w:hAnsi="Helvetica Neue"/>
          <w:color w:val="0079C1"/>
          <w:sz w:val="20"/>
          <w:szCs w:val="20"/>
        </w:rPr>
      </w:pPr>
    </w:p>
    <w:p w14:paraId="5D16ACF1" w14:textId="77777777" w:rsidR="000A2149" w:rsidRPr="00007F83" w:rsidRDefault="000A2149" w:rsidP="000A2149">
      <w:pPr>
        <w:spacing w:before="58"/>
        <w:ind w:firstLine="90"/>
        <w:contextualSpacing/>
        <w:outlineLvl w:val="4"/>
        <w:rPr>
          <w:rFonts w:ascii="Helvetica Neue" w:eastAsia="Calibri" w:hAnsi="Helvetica Neue"/>
        </w:rPr>
      </w:pPr>
      <w:r w:rsidRPr="00007F83">
        <w:rPr>
          <w:rFonts w:ascii="Helvetica Neue" w:eastAsia="Calibri" w:hAnsi="Helvetica Neue"/>
        </w:rPr>
        <w:lastRenderedPageBreak/>
        <w:t>For each family served, healthy homes stakeholders should:</w:t>
      </w:r>
    </w:p>
    <w:p w14:paraId="49F58346" w14:textId="77777777" w:rsidR="000A2149" w:rsidRPr="00007F83" w:rsidRDefault="000A2149" w:rsidP="000A2149">
      <w:pPr>
        <w:spacing w:before="58"/>
        <w:ind w:firstLine="90"/>
        <w:contextualSpacing/>
        <w:outlineLvl w:val="4"/>
        <w:rPr>
          <w:rFonts w:ascii="Helvetica Neue" w:eastAsia="Arial" w:hAnsi="Helvetica Neue"/>
          <w:sz w:val="16"/>
          <w:szCs w:val="16"/>
        </w:rPr>
      </w:pPr>
    </w:p>
    <w:p w14:paraId="6AB9F995" w14:textId="77777777" w:rsidR="000A2149" w:rsidRPr="00007F83" w:rsidRDefault="000A2149" w:rsidP="000A2149">
      <w:pPr>
        <w:widowControl w:val="0"/>
        <w:numPr>
          <w:ilvl w:val="0"/>
          <w:numId w:val="4"/>
        </w:numPr>
        <w:tabs>
          <w:tab w:val="left" w:pos="460"/>
        </w:tabs>
        <w:spacing w:before="84"/>
        <w:ind w:left="460"/>
        <w:contextualSpacing/>
        <w:rPr>
          <w:rFonts w:ascii="Helvetica Neue" w:eastAsia="Calibri" w:hAnsi="Helvetica Neue"/>
        </w:rPr>
      </w:pPr>
      <w:r w:rsidRPr="00007F83">
        <w:rPr>
          <w:rFonts w:ascii="Helvetica Neue" w:eastAsia="Calibri" w:hAnsi="Helvetica Neue"/>
        </w:rPr>
        <w:t>Encourage health screenings for blood lead levels in children of all ages but especially ages 1-6. This test is free at some clinics or health departments. It only takes a small blood sample to tell if a</w:t>
      </w:r>
      <w:r w:rsidRPr="00007F83">
        <w:rPr>
          <w:rFonts w:ascii="Helvetica Neue" w:eastAsia="Calibri" w:hAnsi="Helvetica Neue"/>
          <w:w w:val="99"/>
        </w:rPr>
        <w:t xml:space="preserve"> </w:t>
      </w:r>
      <w:r w:rsidRPr="00007F83">
        <w:rPr>
          <w:rFonts w:ascii="Helvetica Neue" w:eastAsia="Calibri" w:hAnsi="Helvetica Neue"/>
        </w:rPr>
        <w:t>child has lead in their system.</w:t>
      </w:r>
    </w:p>
    <w:p w14:paraId="7BA8AB35" w14:textId="77777777" w:rsidR="000A2149" w:rsidRPr="00007F83" w:rsidRDefault="000A2149" w:rsidP="000A2149">
      <w:pPr>
        <w:widowControl w:val="0"/>
        <w:numPr>
          <w:ilvl w:val="1"/>
          <w:numId w:val="4"/>
        </w:numPr>
        <w:tabs>
          <w:tab w:val="left" w:pos="460"/>
        </w:tabs>
        <w:spacing w:before="69"/>
        <w:ind w:left="460" w:right="274" w:hanging="240"/>
        <w:contextualSpacing/>
        <w:jc w:val="both"/>
        <w:rPr>
          <w:rFonts w:ascii="Helvetica Neue" w:eastAsia="Calibri" w:hAnsi="Helvetica Neue" w:cs="Calibri"/>
        </w:rPr>
      </w:pPr>
      <w:r w:rsidRPr="00007F83">
        <w:rPr>
          <w:rFonts w:ascii="Helvetica Neue" w:eastAsia="Calibri" w:hAnsi="Helvetica Neue"/>
        </w:rPr>
        <w:t>Encourage families to facilitate frequent hand washing</w:t>
      </w:r>
      <w:r w:rsidRPr="00007F83">
        <w:rPr>
          <w:rFonts w:ascii="Helvetica Neue" w:eastAsia="Calibri" w:hAnsi="Helvetica Neue" w:cs="Calibri"/>
        </w:rPr>
        <w:t>, especially before eating, using soap and water.</w:t>
      </w:r>
    </w:p>
    <w:p w14:paraId="10BD078B" w14:textId="77777777" w:rsidR="000A2149" w:rsidRPr="00007F83" w:rsidRDefault="000A2149" w:rsidP="000A2149">
      <w:pPr>
        <w:pStyle w:val="BodyText"/>
        <w:numPr>
          <w:ilvl w:val="0"/>
          <w:numId w:val="4"/>
        </w:numPr>
        <w:tabs>
          <w:tab w:val="left" w:pos="460"/>
        </w:tabs>
        <w:contextualSpacing/>
        <w:rPr>
          <w:rFonts w:ascii="Helvetica Neue" w:hAnsi="Helvetica Neue"/>
          <w:sz w:val="22"/>
          <w:szCs w:val="22"/>
        </w:rPr>
      </w:pPr>
      <w:r w:rsidRPr="00007F83">
        <w:rPr>
          <w:rFonts w:ascii="Helvetica Neue" w:hAnsi="Helvetica Neue"/>
          <w:sz w:val="22"/>
          <w:szCs w:val="22"/>
        </w:rPr>
        <w:t xml:space="preserve">Have the family consider feeding their children a healthy </w:t>
      </w:r>
      <w:proofErr w:type="gramStart"/>
      <w:r w:rsidRPr="00007F83">
        <w:rPr>
          <w:rFonts w:ascii="Helvetica Neue" w:hAnsi="Helvetica Neue"/>
          <w:sz w:val="22"/>
          <w:szCs w:val="22"/>
        </w:rPr>
        <w:t>diet.</w:t>
      </w:r>
      <w:proofErr w:type="gramEnd"/>
      <w:r w:rsidRPr="00007F83">
        <w:rPr>
          <w:rFonts w:ascii="Helvetica Neue" w:hAnsi="Helvetica Neue"/>
          <w:sz w:val="22"/>
          <w:szCs w:val="22"/>
        </w:rPr>
        <w:t xml:space="preserve"> Foods with vitamin C, calcium and iron can help lower the amount of lead the body takes in if exposed.</w:t>
      </w:r>
    </w:p>
    <w:p w14:paraId="3ED71991" w14:textId="77777777" w:rsidR="000A2149" w:rsidRPr="00007F83" w:rsidRDefault="000A2149" w:rsidP="000A2149">
      <w:pPr>
        <w:spacing w:before="3"/>
        <w:contextualSpacing/>
        <w:rPr>
          <w:rFonts w:ascii="Helvetica Neue" w:hAnsi="Helvetica Neue"/>
          <w:sz w:val="20"/>
          <w:szCs w:val="20"/>
        </w:rPr>
      </w:pPr>
    </w:p>
    <w:p w14:paraId="5CFCA0BF" w14:textId="77777777" w:rsidR="000A2149" w:rsidRPr="00007F83" w:rsidRDefault="000A2149" w:rsidP="000A2149">
      <w:pPr>
        <w:spacing w:before="3"/>
        <w:contextualSpacing/>
        <w:rPr>
          <w:rFonts w:ascii="Helvetica Neue" w:hAnsi="Helvetica Neue"/>
          <w:sz w:val="20"/>
          <w:szCs w:val="20"/>
        </w:rPr>
      </w:pPr>
    </w:p>
    <w:p w14:paraId="62AFADC1" w14:textId="77777777" w:rsidR="000A2149" w:rsidRPr="00007F83" w:rsidRDefault="000A2149" w:rsidP="000A2149">
      <w:pPr>
        <w:ind w:right="209"/>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Healthy Housekeeping and Habits</w:t>
      </w:r>
    </w:p>
    <w:p w14:paraId="08A9B450" w14:textId="77777777" w:rsidR="000A2149" w:rsidRPr="00007F83" w:rsidRDefault="000A2149" w:rsidP="000A2149">
      <w:pPr>
        <w:ind w:right="209"/>
        <w:contextualSpacing/>
        <w:outlineLvl w:val="4"/>
        <w:rPr>
          <w:rFonts w:ascii="Helvetica Neue" w:eastAsia="Arial" w:hAnsi="Helvetica Neue"/>
          <w:color w:val="0079C1"/>
          <w:sz w:val="20"/>
          <w:szCs w:val="20"/>
        </w:rPr>
      </w:pPr>
    </w:p>
    <w:p w14:paraId="71770374" w14:textId="77777777" w:rsidR="000A2149" w:rsidRPr="00007F83" w:rsidRDefault="000A2149" w:rsidP="000A2149">
      <w:pPr>
        <w:spacing w:before="58"/>
        <w:ind w:firstLine="90"/>
        <w:contextualSpacing/>
        <w:outlineLvl w:val="4"/>
        <w:rPr>
          <w:rFonts w:ascii="Helvetica Neue" w:eastAsia="Calibri" w:hAnsi="Helvetica Neue"/>
        </w:rPr>
      </w:pPr>
      <w:r w:rsidRPr="00007F83">
        <w:rPr>
          <w:rFonts w:ascii="Helvetica Neue" w:eastAsia="Calibri" w:hAnsi="Helvetica Neue"/>
        </w:rPr>
        <w:t>For each family served, healthy homes stakeholders should:</w:t>
      </w:r>
    </w:p>
    <w:p w14:paraId="7DCC614A" w14:textId="77777777" w:rsidR="000A2149" w:rsidRPr="00007F83" w:rsidRDefault="000A2149" w:rsidP="000A2149">
      <w:pPr>
        <w:ind w:right="209"/>
        <w:contextualSpacing/>
        <w:outlineLvl w:val="4"/>
        <w:rPr>
          <w:rFonts w:ascii="Helvetica Neue" w:eastAsia="Arial" w:hAnsi="Helvetica Neue"/>
          <w:sz w:val="16"/>
          <w:szCs w:val="16"/>
        </w:rPr>
      </w:pPr>
    </w:p>
    <w:p w14:paraId="24BD404E" w14:textId="77777777" w:rsidR="000A2149" w:rsidRPr="00007F83" w:rsidRDefault="000A2149" w:rsidP="000A2149">
      <w:pPr>
        <w:widowControl w:val="0"/>
        <w:numPr>
          <w:ilvl w:val="1"/>
          <w:numId w:val="5"/>
        </w:numPr>
        <w:tabs>
          <w:tab w:val="left" w:pos="460"/>
        </w:tabs>
        <w:ind w:left="460"/>
        <w:contextualSpacing/>
        <w:rPr>
          <w:rFonts w:ascii="Helvetica Neue" w:eastAsia="Calibri" w:hAnsi="Helvetica Neue"/>
        </w:rPr>
      </w:pPr>
      <w:r w:rsidRPr="00007F83">
        <w:rPr>
          <w:rFonts w:ascii="Helvetica Neue" w:eastAsia="Calibri" w:hAnsi="Helvetica Neue"/>
        </w:rPr>
        <w:t>Encourage families to wipe window sills and other surfaces with paper</w:t>
      </w:r>
      <w:r w:rsidRPr="00007F83">
        <w:rPr>
          <w:rFonts w:ascii="Helvetica Neue" w:eastAsia="Calibri" w:hAnsi="Helvetica Neue"/>
          <w:w w:val="99"/>
        </w:rPr>
        <w:t xml:space="preserve"> </w:t>
      </w:r>
      <w:r w:rsidRPr="00007F83">
        <w:rPr>
          <w:rFonts w:ascii="Helvetica Neue" w:eastAsia="Calibri" w:hAnsi="Helvetica Neue"/>
        </w:rPr>
        <w:t>towels, warm water, and soap once a week and rinse</w:t>
      </w:r>
      <w:r w:rsidRPr="00007F83">
        <w:rPr>
          <w:rFonts w:ascii="Helvetica Neue" w:eastAsia="Calibri" w:hAnsi="Helvetica Neue"/>
          <w:w w:val="99"/>
        </w:rPr>
        <w:t xml:space="preserve"> </w:t>
      </w:r>
      <w:r w:rsidRPr="00007F83">
        <w:rPr>
          <w:rFonts w:ascii="Helvetica Neue" w:eastAsia="Calibri" w:hAnsi="Helvetica Neue"/>
        </w:rPr>
        <w:t>well. Families should not allow children to chew or put their mouths on window sills or casings.</w:t>
      </w:r>
    </w:p>
    <w:p w14:paraId="0B58C3E2" w14:textId="77777777" w:rsidR="000A2149" w:rsidRPr="00007F83" w:rsidRDefault="000A2149" w:rsidP="000A2149">
      <w:pPr>
        <w:widowControl w:val="0"/>
        <w:numPr>
          <w:ilvl w:val="1"/>
          <w:numId w:val="5"/>
        </w:numPr>
        <w:tabs>
          <w:tab w:val="left" w:pos="460"/>
        </w:tabs>
        <w:ind w:left="460"/>
        <w:contextualSpacing/>
        <w:rPr>
          <w:rFonts w:ascii="Helvetica Neue" w:eastAsia="Calibri" w:hAnsi="Helvetica Neue"/>
        </w:rPr>
      </w:pPr>
      <w:r w:rsidRPr="00007F83">
        <w:rPr>
          <w:rFonts w:ascii="Helvetica Neue" w:hAnsi="Helvetica Neue"/>
          <w:b/>
          <w:i/>
          <w:noProof/>
          <w:color w:val="0079C1"/>
          <w:sz w:val="36"/>
          <w:szCs w:val="36"/>
        </w:rPr>
        <w:drawing>
          <wp:anchor distT="0" distB="0" distL="114300" distR="114300" simplePos="0" relativeHeight="251670528" behindDoc="1" locked="0" layoutInCell="1" allowOverlap="1" wp14:anchorId="21C6FAF7" wp14:editId="3D40C63F">
            <wp:simplePos x="0" y="0"/>
            <wp:positionH relativeFrom="column">
              <wp:posOffset>3499485</wp:posOffset>
            </wp:positionH>
            <wp:positionV relativeFrom="paragraph">
              <wp:posOffset>142240</wp:posOffset>
            </wp:positionV>
            <wp:extent cx="2750820" cy="17957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0820"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eastAsia="Calibri" w:hAnsi="Helvetica Neue"/>
        </w:rPr>
        <w:t xml:space="preserve">Keep cribs away from windowsills and walls that have deteriorated paint. </w:t>
      </w:r>
    </w:p>
    <w:p w14:paraId="675F7CE1" w14:textId="77777777" w:rsidR="000A2149" w:rsidRPr="00007F83" w:rsidRDefault="000A2149" w:rsidP="000A2149">
      <w:pPr>
        <w:widowControl w:val="0"/>
        <w:numPr>
          <w:ilvl w:val="1"/>
          <w:numId w:val="5"/>
        </w:numPr>
        <w:tabs>
          <w:tab w:val="left" w:pos="460"/>
        </w:tabs>
        <w:spacing w:before="3"/>
        <w:ind w:left="460" w:right="840"/>
        <w:contextualSpacing/>
        <w:rPr>
          <w:rFonts w:ascii="Helvetica Neue" w:eastAsia="Calibri" w:hAnsi="Helvetica Neue"/>
        </w:rPr>
      </w:pPr>
      <w:r w:rsidRPr="00007F83">
        <w:rPr>
          <w:rFonts w:ascii="Helvetica Neue" w:eastAsia="Calibri" w:hAnsi="Helvetica Neue"/>
        </w:rPr>
        <w:t>Suggest to them to wash work clothes separately and don’t mix them</w:t>
      </w:r>
      <w:r w:rsidRPr="00007F83">
        <w:rPr>
          <w:rFonts w:ascii="Helvetica Neue" w:eastAsia="Calibri" w:hAnsi="Helvetica Neue"/>
          <w:w w:val="99"/>
        </w:rPr>
        <w:t xml:space="preserve"> </w:t>
      </w:r>
      <w:r w:rsidRPr="00007F83">
        <w:rPr>
          <w:rFonts w:ascii="Helvetica Neue" w:eastAsia="Calibri" w:hAnsi="Helvetica Neue"/>
        </w:rPr>
        <w:t>with the rest of the family’s laundry. Adult workers can often bring lead dust home on their</w:t>
      </w:r>
      <w:r w:rsidRPr="00007F83">
        <w:rPr>
          <w:rFonts w:ascii="Helvetica Neue" w:eastAsia="Calibri" w:hAnsi="Helvetica Neue"/>
          <w:w w:val="99"/>
        </w:rPr>
        <w:t xml:space="preserve"> </w:t>
      </w:r>
      <w:r w:rsidRPr="00007F83">
        <w:rPr>
          <w:rFonts w:ascii="Helvetica Neue" w:eastAsia="Calibri" w:hAnsi="Helvetica Neue"/>
        </w:rPr>
        <w:t>clothing, skin, or shoes.</w:t>
      </w:r>
    </w:p>
    <w:p w14:paraId="5546C464" w14:textId="77777777" w:rsidR="000A2149" w:rsidRPr="00007F83" w:rsidRDefault="000A2149" w:rsidP="000A2149">
      <w:pPr>
        <w:widowControl w:val="0"/>
        <w:numPr>
          <w:ilvl w:val="1"/>
          <w:numId w:val="5"/>
        </w:numPr>
        <w:tabs>
          <w:tab w:val="left" w:pos="460"/>
        </w:tabs>
        <w:spacing w:before="2"/>
        <w:ind w:left="460" w:right="548"/>
        <w:contextualSpacing/>
        <w:rPr>
          <w:rFonts w:ascii="Helvetica Neue" w:hAnsi="Helvetica Neue"/>
          <w:sz w:val="18"/>
          <w:szCs w:val="18"/>
        </w:rPr>
      </w:pPr>
      <w:r w:rsidRPr="00007F83">
        <w:rPr>
          <w:rFonts w:ascii="Helvetica Neue" w:eastAsia="Calibri" w:hAnsi="Helvetica Neue"/>
        </w:rPr>
        <w:t xml:space="preserve">Inform them to test for lead </w:t>
      </w:r>
      <w:r w:rsidRPr="00007F83">
        <w:rPr>
          <w:rFonts w:ascii="Helvetica Neue" w:eastAsia="Calibri" w:hAnsi="Helvetica Neue" w:cs="Calibri"/>
        </w:rPr>
        <w:t>first if their home was built before 1978, i</w:t>
      </w:r>
      <w:r w:rsidRPr="00007F83">
        <w:rPr>
          <w:rFonts w:ascii="Helvetica Neue" w:eastAsia="Calibri" w:hAnsi="Helvetica Neue"/>
        </w:rPr>
        <w:t>f a family plans to do any repair or remodeling</w:t>
      </w:r>
      <w:r w:rsidRPr="00007F83">
        <w:rPr>
          <w:rFonts w:ascii="Helvetica Neue" w:eastAsia="Calibri" w:hAnsi="Helvetica Neue" w:cs="Calibri"/>
        </w:rPr>
        <w:t>. Also inform the family to:</w:t>
      </w:r>
    </w:p>
    <w:p w14:paraId="16E90573" w14:textId="77777777" w:rsidR="000A2149" w:rsidRPr="00007F83" w:rsidRDefault="000A2149" w:rsidP="000A2149">
      <w:pPr>
        <w:pStyle w:val="ListParagraph"/>
        <w:widowControl w:val="0"/>
        <w:numPr>
          <w:ilvl w:val="0"/>
          <w:numId w:val="7"/>
        </w:numPr>
        <w:rPr>
          <w:rFonts w:ascii="Helvetica Neue" w:eastAsia="Calibri" w:hAnsi="Helvetica Neue"/>
        </w:rPr>
      </w:pPr>
      <w:r w:rsidRPr="00007F83">
        <w:rPr>
          <w:rFonts w:ascii="Helvetica Neue" w:eastAsia="Calibri" w:hAnsi="Helvetica Neue"/>
        </w:rPr>
        <w:t>Never scrape, sand, or burn lead paint.</w:t>
      </w:r>
    </w:p>
    <w:p w14:paraId="1A7AEC30" w14:textId="77777777" w:rsidR="000A2149" w:rsidRPr="00007F83" w:rsidRDefault="000A2149" w:rsidP="000A2149">
      <w:pPr>
        <w:pStyle w:val="ListParagraph"/>
        <w:widowControl w:val="0"/>
        <w:numPr>
          <w:ilvl w:val="0"/>
          <w:numId w:val="7"/>
        </w:numPr>
        <w:rPr>
          <w:rStyle w:val="CommentReference"/>
          <w:rFonts w:ascii="Helvetica Neue" w:hAnsi="Helvetica Neue" w:cs="Arial"/>
          <w:color w:val="0079C1"/>
          <w:sz w:val="26"/>
          <w:szCs w:val="26"/>
        </w:rPr>
      </w:pPr>
      <w:r w:rsidRPr="00007F83">
        <w:rPr>
          <w:rFonts w:ascii="Helvetica Neue" w:eastAsia="Calibri" w:hAnsi="Helvetica Neue"/>
        </w:rPr>
        <w:t>Keep children and pregnant women away while</w:t>
      </w:r>
      <w:r w:rsidRPr="00007F83">
        <w:rPr>
          <w:rFonts w:ascii="Helvetica Neue" w:eastAsia="Calibri" w:hAnsi="Helvetica Neue"/>
          <w:w w:val="99"/>
        </w:rPr>
        <w:t xml:space="preserve"> </w:t>
      </w:r>
      <w:r w:rsidRPr="00007F83">
        <w:rPr>
          <w:rFonts w:ascii="Helvetica Neue" w:eastAsia="Calibri" w:hAnsi="Helvetica Neue"/>
        </w:rPr>
        <w:t>the home is being remodeled.</w:t>
      </w:r>
    </w:p>
    <w:p w14:paraId="6E5549AA" w14:textId="78C3A089" w:rsidR="000A2149" w:rsidRPr="00007F83" w:rsidRDefault="000A2149" w:rsidP="000A2149">
      <w:pPr>
        <w:pStyle w:val="ListParagraph"/>
        <w:widowControl w:val="0"/>
        <w:numPr>
          <w:ilvl w:val="0"/>
          <w:numId w:val="7"/>
        </w:numPr>
        <w:rPr>
          <w:rFonts w:ascii="Helvetica Neue" w:hAnsi="Helvetica Neue" w:cs="Arial"/>
          <w:color w:val="0079C1"/>
          <w:sz w:val="26"/>
          <w:szCs w:val="26"/>
        </w:rPr>
      </w:pPr>
      <w:r w:rsidRPr="00007F83">
        <w:rPr>
          <w:rFonts w:ascii="Helvetica Neue" w:hAnsi="Helvetica Neue" w:cs="Arial"/>
          <w:color w:val="0079C1"/>
          <w:sz w:val="26"/>
          <w:szCs w:val="26"/>
        </w:rPr>
        <w:t xml:space="preserve"> </w:t>
      </w:r>
    </w:p>
    <w:p w14:paraId="58F7E88E" w14:textId="77777777" w:rsidR="000A2149" w:rsidRPr="00007F83" w:rsidRDefault="000A2149" w:rsidP="000A2149">
      <w:pPr>
        <w:pStyle w:val="BodyText"/>
        <w:spacing w:before="49"/>
        <w:ind w:left="730" w:right="574" w:hanging="730"/>
        <w:contextualSpacing/>
        <w:rPr>
          <w:rFonts w:ascii="Helvetica Neue" w:hAnsi="Helvetica Neue" w:cs="Calibri"/>
          <w:sz w:val="22"/>
          <w:szCs w:val="22"/>
        </w:rPr>
      </w:pPr>
      <w:r w:rsidRPr="00007F83">
        <w:rPr>
          <w:rFonts w:ascii="Helvetica Neue" w:hAnsi="Helvetica Neue" w:cs="Arial"/>
          <w:color w:val="0079C1"/>
          <w:sz w:val="26"/>
          <w:szCs w:val="26"/>
        </w:rPr>
        <w:t>If there is Lead in a Home</w:t>
      </w:r>
    </w:p>
    <w:p w14:paraId="39A17BB5" w14:textId="77777777" w:rsidR="000A2149" w:rsidRPr="00007F83" w:rsidRDefault="000A2149" w:rsidP="000A2149">
      <w:pPr>
        <w:pStyle w:val="BodyText"/>
        <w:spacing w:before="49"/>
        <w:ind w:left="730" w:right="574" w:hanging="640"/>
        <w:contextualSpacing/>
        <w:rPr>
          <w:rFonts w:ascii="Helvetica Neue" w:hAnsi="Helvetica Neue" w:cs="Arial"/>
          <w:color w:val="0079C1"/>
          <w:sz w:val="20"/>
          <w:szCs w:val="20"/>
        </w:rPr>
      </w:pPr>
    </w:p>
    <w:p w14:paraId="0313ACB8" w14:textId="77777777" w:rsidR="000A2149" w:rsidRPr="00007F83" w:rsidRDefault="000A2149" w:rsidP="000A2149">
      <w:pPr>
        <w:pStyle w:val="BodyText"/>
        <w:spacing w:before="49"/>
        <w:ind w:left="90" w:right="574"/>
        <w:contextualSpacing/>
        <w:rPr>
          <w:rFonts w:ascii="Helvetica Neue" w:hAnsi="Helvetica Neue"/>
          <w:sz w:val="22"/>
          <w:szCs w:val="22"/>
        </w:rPr>
      </w:pPr>
      <w:r w:rsidRPr="00007F83">
        <w:rPr>
          <w:rFonts w:ascii="Helvetica Neue" w:hAnsi="Helvetica Neue" w:cs="Calibri"/>
        </w:rPr>
        <w:t xml:space="preserve">If lead paint is intact, the family should </w:t>
      </w:r>
      <w:r w:rsidRPr="00007F83">
        <w:rPr>
          <w:rFonts w:ascii="Helvetica Neue" w:hAnsi="Helvetica Neue" w:cs="Calibri"/>
          <w:sz w:val="22"/>
          <w:szCs w:val="22"/>
        </w:rPr>
        <w:t xml:space="preserve">be instructed to </w:t>
      </w:r>
      <w:r w:rsidRPr="00007F83">
        <w:rPr>
          <w:rFonts w:ascii="Helvetica Neue" w:hAnsi="Helvetica Neue" w:cs="Calibri"/>
        </w:rPr>
        <w:t xml:space="preserve">consider leaving it in place and make sure it stays intact. </w:t>
      </w:r>
      <w:r w:rsidRPr="00007F83">
        <w:rPr>
          <w:rFonts w:ascii="Helvetica Neue" w:hAnsi="Helvetica Neue"/>
        </w:rPr>
        <w:t xml:space="preserve">If lead paint is deteriorated, the family should </w:t>
      </w:r>
      <w:r w:rsidRPr="00007F83">
        <w:rPr>
          <w:rFonts w:ascii="Helvetica Neue" w:hAnsi="Helvetica Neue"/>
          <w:sz w:val="22"/>
          <w:szCs w:val="22"/>
        </w:rPr>
        <w:t xml:space="preserve">be encouraged to </w:t>
      </w:r>
      <w:r w:rsidRPr="00007F83">
        <w:rPr>
          <w:rFonts w:ascii="Helvetica Neue" w:hAnsi="Helvetica Neue"/>
        </w:rPr>
        <w:t>ask their local or state health department for a list</w:t>
      </w:r>
      <w:r w:rsidRPr="00007F83">
        <w:rPr>
          <w:rFonts w:ascii="Helvetica Neue" w:hAnsi="Helvetica Neue"/>
          <w:w w:val="99"/>
        </w:rPr>
        <w:t xml:space="preserve"> </w:t>
      </w:r>
      <w:r w:rsidRPr="00007F83">
        <w:rPr>
          <w:rFonts w:ascii="Helvetica Neue" w:hAnsi="Helvetica Neue" w:cs="Calibri"/>
        </w:rPr>
        <w:t>of certified lead paint abatement companies or how to proceed safely on their own.</w:t>
      </w:r>
      <w:r w:rsidRPr="00007F83">
        <w:rPr>
          <w:rFonts w:ascii="Helvetica Neue" w:hAnsi="Helvetica Neue" w:cs="Calibri"/>
          <w:sz w:val="22"/>
          <w:szCs w:val="22"/>
        </w:rPr>
        <w:t xml:space="preserve"> If a home was built before 1978, there could also be lead contaminated soil and the family should be warned to avoid having their children playing near bare soil. The family might also consider placing ground covers or mulch, gravel, or plants to create a barrier in play areas.</w:t>
      </w:r>
    </w:p>
    <w:p w14:paraId="24D5B9C8" w14:textId="77777777" w:rsidR="000A2149" w:rsidRPr="00007F83" w:rsidRDefault="000A2149" w:rsidP="000A2149">
      <w:pPr>
        <w:tabs>
          <w:tab w:val="left" w:pos="460"/>
        </w:tabs>
        <w:spacing w:before="10"/>
        <w:ind w:hanging="245"/>
        <w:contextualSpacing/>
        <w:rPr>
          <w:rFonts w:ascii="Helvetica Neue" w:hAnsi="Helvetica Neue"/>
          <w:sz w:val="20"/>
          <w:szCs w:val="20"/>
        </w:rPr>
      </w:pPr>
    </w:p>
    <w:p w14:paraId="3644E435" w14:textId="77777777" w:rsidR="000A2149" w:rsidRPr="00007F83" w:rsidRDefault="000A2149" w:rsidP="000A2149">
      <w:pPr>
        <w:tabs>
          <w:tab w:val="left" w:pos="460"/>
        </w:tabs>
        <w:spacing w:before="10"/>
        <w:ind w:hanging="245"/>
        <w:contextualSpacing/>
        <w:rPr>
          <w:rFonts w:ascii="Helvetica Neue" w:hAnsi="Helvetica Neue"/>
          <w:sz w:val="20"/>
          <w:szCs w:val="20"/>
        </w:rPr>
      </w:pPr>
    </w:p>
    <w:p w14:paraId="0BF398BA" w14:textId="77777777" w:rsidR="000A2149" w:rsidRPr="00007F83" w:rsidRDefault="000A2149" w:rsidP="000A2149">
      <w:pPr>
        <w:pStyle w:val="Heading5"/>
        <w:ind w:hanging="100"/>
        <w:contextualSpacing/>
        <w:rPr>
          <w:rFonts w:ascii="Helvetica Neue" w:hAnsi="Helvetica Neue"/>
          <w:color w:val="0079C1"/>
        </w:rPr>
      </w:pPr>
      <w:r w:rsidRPr="00007F83">
        <w:rPr>
          <w:rFonts w:ascii="Helvetica Neue" w:hAnsi="Helvetica Neue"/>
          <w:color w:val="0079C1"/>
        </w:rPr>
        <w:t>If there is Lead Plumbing in a Home</w:t>
      </w:r>
    </w:p>
    <w:p w14:paraId="1B36D863" w14:textId="77777777" w:rsidR="000A2149" w:rsidRPr="00007F83" w:rsidRDefault="000A2149" w:rsidP="000A2149">
      <w:pPr>
        <w:pStyle w:val="Heading5"/>
        <w:contextualSpacing/>
        <w:rPr>
          <w:rFonts w:ascii="Helvetica Neue" w:hAnsi="Helvetica Neue"/>
          <w:sz w:val="20"/>
          <w:szCs w:val="20"/>
        </w:rPr>
      </w:pPr>
    </w:p>
    <w:p w14:paraId="22180603" w14:textId="77777777" w:rsidR="000A2149" w:rsidRPr="00007F83" w:rsidRDefault="000A2149" w:rsidP="000A2149">
      <w:pPr>
        <w:pStyle w:val="Heading5"/>
        <w:contextualSpacing/>
        <w:rPr>
          <w:rFonts w:ascii="Helvetica Neue" w:eastAsia="Calibri" w:hAnsi="Helvetica Neue"/>
          <w:sz w:val="22"/>
          <w:szCs w:val="22"/>
        </w:rPr>
      </w:pPr>
      <w:r w:rsidRPr="00007F83">
        <w:rPr>
          <w:rFonts w:ascii="Helvetica Neue" w:eastAsia="Calibri" w:hAnsi="Helvetica Neue"/>
          <w:sz w:val="22"/>
          <w:szCs w:val="22"/>
        </w:rPr>
        <w:lastRenderedPageBreak/>
        <w:t>If a family has lead water pipes, they should be warned to:</w:t>
      </w:r>
    </w:p>
    <w:p w14:paraId="0EAB75D6" w14:textId="77777777" w:rsidR="000A2149" w:rsidRPr="00007F83" w:rsidRDefault="000A2149" w:rsidP="000A2149">
      <w:pPr>
        <w:pStyle w:val="Heading5"/>
        <w:contextualSpacing/>
        <w:rPr>
          <w:rFonts w:ascii="Helvetica Neue" w:hAnsi="Helvetica Neue"/>
          <w:sz w:val="16"/>
          <w:szCs w:val="16"/>
        </w:rPr>
      </w:pPr>
    </w:p>
    <w:p w14:paraId="62D456ED" w14:textId="77777777" w:rsidR="000A2149" w:rsidRPr="00007F83" w:rsidRDefault="000A2149" w:rsidP="000A2149">
      <w:pPr>
        <w:pStyle w:val="BodyText"/>
        <w:numPr>
          <w:ilvl w:val="0"/>
          <w:numId w:val="6"/>
        </w:numPr>
        <w:tabs>
          <w:tab w:val="left" w:pos="340"/>
        </w:tabs>
        <w:spacing w:before="2"/>
        <w:ind w:left="461" w:right="475" w:hanging="187"/>
        <w:contextualSpacing/>
        <w:rPr>
          <w:rFonts w:ascii="Helvetica Neue" w:hAnsi="Helvetica Neue" w:cs="Calibri"/>
          <w:sz w:val="22"/>
          <w:szCs w:val="22"/>
        </w:rPr>
      </w:pPr>
      <w:r w:rsidRPr="00007F83">
        <w:rPr>
          <w:rFonts w:ascii="Helvetica Neue" w:hAnsi="Helvetica Neue"/>
          <w:sz w:val="22"/>
          <w:szCs w:val="22"/>
        </w:rPr>
        <w:t>Use</w:t>
      </w:r>
      <w:r w:rsidRPr="00007F83">
        <w:rPr>
          <w:rFonts w:ascii="Helvetica Neue" w:hAnsi="Helvetica Neue" w:cs="Calibri"/>
          <w:sz w:val="22"/>
          <w:szCs w:val="22"/>
        </w:rPr>
        <w:t xml:space="preserve"> cold water for cooking or drinking or making baby formula, or consider adding a water filter to the tap that will catch lead </w:t>
      </w:r>
      <w:proofErr w:type="spellStart"/>
      <w:r w:rsidRPr="00007F83">
        <w:rPr>
          <w:rFonts w:ascii="Helvetica Neue" w:hAnsi="Helvetica Neue" w:cs="Calibri"/>
          <w:sz w:val="22"/>
          <w:szCs w:val="22"/>
        </w:rPr>
        <w:t>particals</w:t>
      </w:r>
      <w:proofErr w:type="spellEnd"/>
      <w:r w:rsidRPr="00007F83">
        <w:rPr>
          <w:rFonts w:ascii="Helvetica Neue" w:hAnsi="Helvetica Neue" w:cs="Calibri"/>
          <w:sz w:val="22"/>
          <w:szCs w:val="22"/>
        </w:rPr>
        <w:t>.</w:t>
      </w:r>
    </w:p>
    <w:p w14:paraId="34C50BE4" w14:textId="2C448966" w:rsidR="0050110C" w:rsidRPr="00007F83" w:rsidRDefault="000A2149" w:rsidP="000A2149">
      <w:pPr>
        <w:pStyle w:val="BodyText"/>
        <w:numPr>
          <w:ilvl w:val="0"/>
          <w:numId w:val="6"/>
        </w:numPr>
        <w:tabs>
          <w:tab w:val="left" w:pos="340"/>
        </w:tabs>
        <w:spacing w:before="2"/>
        <w:ind w:left="461" w:right="475" w:hanging="187"/>
        <w:contextualSpacing/>
        <w:rPr>
          <w:rFonts w:ascii="Helvetica Neue" w:hAnsi="Helvetica Neue"/>
          <w:sz w:val="22"/>
          <w:szCs w:val="22"/>
        </w:rPr>
      </w:pPr>
      <w:r w:rsidRPr="00007F83">
        <w:rPr>
          <w:rFonts w:ascii="Helvetica Neue" w:hAnsi="Helvetica Neue"/>
          <w:sz w:val="22"/>
          <w:szCs w:val="22"/>
        </w:rPr>
        <w:t>Run the cold water faucet for a few minutes when they haven’t</w:t>
      </w:r>
      <w:r w:rsidRPr="00007F83">
        <w:rPr>
          <w:rFonts w:ascii="Helvetica Neue" w:hAnsi="Helvetica Neue"/>
          <w:w w:val="99"/>
          <w:sz w:val="22"/>
          <w:szCs w:val="22"/>
        </w:rPr>
        <w:t xml:space="preserve"> </w:t>
      </w:r>
      <w:r w:rsidRPr="00007F83">
        <w:rPr>
          <w:rFonts w:ascii="Helvetica Neue" w:hAnsi="Helvetica Neue"/>
          <w:sz w:val="22"/>
          <w:szCs w:val="22"/>
        </w:rPr>
        <w:t xml:space="preserve">used their water for a few hours (or overnight). </w:t>
      </w:r>
      <w:r w:rsidRPr="00007F83">
        <w:rPr>
          <w:rFonts w:ascii="Helvetica Neue" w:hAnsi="Helvetica Neue" w:cs="Calibri"/>
          <w:sz w:val="22"/>
          <w:szCs w:val="22"/>
        </w:rPr>
        <w:t xml:space="preserve">This clears out any water that was sitting in </w:t>
      </w:r>
      <w:r w:rsidRPr="00007F83">
        <w:rPr>
          <w:rFonts w:ascii="Helvetica Neue" w:hAnsi="Helvetica Neue"/>
          <w:sz w:val="22"/>
          <w:szCs w:val="22"/>
        </w:rPr>
        <w:t>the pipes that could have collected lead or other metals.</w:t>
      </w:r>
      <w:bookmarkStart w:id="2" w:name="_bookmark4"/>
      <w:bookmarkEnd w:id="2"/>
    </w:p>
    <w:p w14:paraId="5C57D636" w14:textId="77777777" w:rsidR="0050110C" w:rsidRPr="00007F83" w:rsidRDefault="0050110C">
      <w:pPr>
        <w:rPr>
          <w:rFonts w:ascii="Helvetica Neue" w:eastAsia="Calibri" w:hAnsi="Helvetica Neue"/>
          <w:sz w:val="22"/>
          <w:szCs w:val="22"/>
        </w:rPr>
      </w:pPr>
      <w:r w:rsidRPr="00007F83">
        <w:rPr>
          <w:rFonts w:ascii="Helvetica Neue" w:hAnsi="Helvetica Neue"/>
          <w:sz w:val="22"/>
          <w:szCs w:val="22"/>
        </w:rPr>
        <w:br w:type="page"/>
      </w:r>
    </w:p>
    <w:p w14:paraId="2D3F3893" w14:textId="35F77130" w:rsidR="0050110C" w:rsidRPr="00007F83" w:rsidRDefault="0050110C" w:rsidP="0050110C">
      <w:pPr>
        <w:spacing w:line="276" w:lineRule="auto"/>
        <w:rPr>
          <w:rFonts w:ascii="Helvetica Neue" w:hAnsi="Helvetica Neue"/>
          <w:b/>
          <w:sz w:val="32"/>
        </w:rPr>
      </w:pPr>
      <w:r w:rsidRPr="00007F83">
        <w:rPr>
          <w:rFonts w:ascii="Helvetica Neue" w:hAnsi="Helvetica Neue"/>
          <w:b/>
          <w:sz w:val="32"/>
        </w:rPr>
        <w:lastRenderedPageBreak/>
        <w:t>Chapter 4 – Asthma &amp; Allergies</w:t>
      </w:r>
    </w:p>
    <w:p w14:paraId="10F8DB08" w14:textId="77777777" w:rsidR="0050110C" w:rsidRPr="00007F83" w:rsidRDefault="0050110C" w:rsidP="0050110C">
      <w:pPr>
        <w:spacing w:line="276" w:lineRule="auto"/>
        <w:rPr>
          <w:rFonts w:ascii="Helvetica Neue" w:hAnsi="Helvetica Neue"/>
          <w:b/>
          <w:sz w:val="32"/>
        </w:rPr>
      </w:pPr>
    </w:p>
    <w:p w14:paraId="350075A9" w14:textId="182AF193" w:rsidR="0050110C" w:rsidRPr="00007F83" w:rsidRDefault="0050110C" w:rsidP="0050110C">
      <w:pPr>
        <w:pStyle w:val="BodyText"/>
        <w:ind w:left="115" w:right="190"/>
        <w:contextualSpacing/>
        <w:rPr>
          <w:rFonts w:ascii="Helvetica Neue" w:hAnsi="Helvetica Neue"/>
          <w:sz w:val="22"/>
          <w:szCs w:val="22"/>
        </w:rPr>
      </w:pPr>
      <w:r w:rsidRPr="00007F83">
        <w:rPr>
          <w:rFonts w:ascii="Helvetica Neue" w:hAnsi="Helvetica Neue"/>
          <w:sz w:val="22"/>
          <w:szCs w:val="22"/>
        </w:rPr>
        <w:t>More than 7 million children in the United States have asthma, a lung disease that makes it difficult for them to breathe.  Another 40 to 50 million people have allergies.</w:t>
      </w:r>
      <w:r w:rsidRPr="00007F83">
        <w:rPr>
          <w:rFonts w:ascii="Helvetica Neue" w:hAnsi="Helvetica Neue" w:cs="Calibri"/>
          <w:sz w:val="22"/>
          <w:szCs w:val="22"/>
        </w:rPr>
        <w:t xml:space="preserve"> It may </w:t>
      </w:r>
      <w:r w:rsidRPr="00007F83">
        <w:rPr>
          <w:rFonts w:ascii="Helvetica Neue" w:hAnsi="Helvetica Neue"/>
          <w:sz w:val="22"/>
          <w:szCs w:val="22"/>
        </w:rPr>
        <w:t xml:space="preserve">be anything like certain foods, plants, or something in the air. Symptoms include runny nose, watery </w:t>
      </w:r>
      <w:r w:rsidRPr="00007F83">
        <w:rPr>
          <w:rFonts w:ascii="Helvetica Neue" w:hAnsi="Helvetica Neue" w:cs="Calibri"/>
          <w:sz w:val="22"/>
          <w:szCs w:val="22"/>
        </w:rPr>
        <w:t>eyes and sneezing. Allergies can also affect a person’s skin. Symptoms include a rash or itching. Sometimes allergies can actually cause asthma attacks. Prevention is the key for families.</w:t>
      </w:r>
      <w:r w:rsidRPr="00007F83">
        <w:rPr>
          <w:rFonts w:ascii="Helvetica Neue" w:hAnsi="Helvetica Neue"/>
          <w:sz w:val="22"/>
          <w:szCs w:val="22"/>
        </w:rPr>
        <w:t xml:space="preserve"> </w:t>
      </w:r>
    </w:p>
    <w:p w14:paraId="6DAEAD7B" w14:textId="77777777" w:rsidR="0050110C" w:rsidRPr="00007F83" w:rsidRDefault="0050110C" w:rsidP="0050110C">
      <w:pPr>
        <w:pStyle w:val="BodyText"/>
        <w:ind w:left="115" w:right="190"/>
        <w:contextualSpacing/>
        <w:rPr>
          <w:rFonts w:ascii="Helvetica Neue" w:hAnsi="Helvetica Neue"/>
          <w:sz w:val="22"/>
          <w:szCs w:val="22"/>
        </w:rPr>
      </w:pPr>
    </w:p>
    <w:p w14:paraId="614246C3" w14:textId="77777777" w:rsidR="0050110C" w:rsidRPr="00007F83" w:rsidRDefault="0050110C" w:rsidP="0050110C">
      <w:pPr>
        <w:pStyle w:val="CommentText"/>
        <w:ind w:left="115"/>
        <w:contextualSpacing/>
        <w:rPr>
          <w:rFonts w:ascii="Helvetica Neue" w:hAnsi="Helvetica Neue"/>
          <w:sz w:val="22"/>
          <w:szCs w:val="22"/>
        </w:rPr>
      </w:pPr>
      <w:r w:rsidRPr="00007F83">
        <w:rPr>
          <w:rFonts w:ascii="Helvetica Neue" w:hAnsi="Helvetica Neue"/>
          <w:sz w:val="22"/>
          <w:szCs w:val="22"/>
        </w:rPr>
        <w:t xml:space="preserve">With the right knowledge and assistance, a family member can control their asthma and allergies. A knowledgeable stakeholder or provider could assess, prevent, or reduce doctor visits from family members by identifying changes in the home environment that could positively impact the recurring health issues that may be occurring. There are tools and training to teach about how to guide clients through a home assessment and educate families to learn how to </w:t>
      </w:r>
      <w:r w:rsidRPr="00007F83">
        <w:rPr>
          <w:rFonts w:ascii="Helvetica Neue" w:hAnsi="Helvetica Neue" w:cs="Calibri"/>
          <w:sz w:val="22"/>
          <w:szCs w:val="22"/>
        </w:rPr>
        <w:t>make their home healthier so they will feel better. Family members should always be encouraged to s</w:t>
      </w:r>
      <w:r w:rsidRPr="00007F83">
        <w:rPr>
          <w:rFonts w:ascii="Helvetica Neue" w:hAnsi="Helvetica Neue"/>
          <w:sz w:val="22"/>
          <w:szCs w:val="22"/>
        </w:rPr>
        <w:t xml:space="preserve">ee their health care provider if they believe they have </w:t>
      </w:r>
      <w:r w:rsidRPr="00007F83">
        <w:rPr>
          <w:rFonts w:ascii="Helvetica Neue" w:hAnsi="Helvetica Neue" w:cs="Calibri"/>
          <w:sz w:val="22"/>
          <w:szCs w:val="22"/>
        </w:rPr>
        <w:t>asthma or allergies, where they</w:t>
      </w:r>
      <w:r w:rsidRPr="00007F83">
        <w:rPr>
          <w:rFonts w:ascii="Helvetica Neue" w:hAnsi="Helvetica Neue"/>
          <w:sz w:val="22"/>
          <w:szCs w:val="22"/>
        </w:rPr>
        <w:t xml:space="preserve"> can then get a diagnosis and proper medical advice.</w:t>
      </w:r>
    </w:p>
    <w:p w14:paraId="46A18314" w14:textId="77777777" w:rsidR="0050110C" w:rsidRPr="00007F83" w:rsidRDefault="0050110C" w:rsidP="0050110C">
      <w:pPr>
        <w:pStyle w:val="BodyText"/>
        <w:ind w:left="120" w:right="190"/>
        <w:contextualSpacing/>
        <w:rPr>
          <w:rFonts w:ascii="Helvetica Neue" w:hAnsi="Helvetica Neue"/>
          <w:sz w:val="20"/>
          <w:szCs w:val="20"/>
        </w:rPr>
      </w:pPr>
    </w:p>
    <w:p w14:paraId="3D2E60BF" w14:textId="77777777" w:rsidR="0050110C" w:rsidRPr="00007F83" w:rsidRDefault="0050110C" w:rsidP="0050110C">
      <w:pPr>
        <w:pStyle w:val="BodyText"/>
        <w:ind w:left="120"/>
        <w:contextualSpacing/>
        <w:rPr>
          <w:rFonts w:ascii="Helvetica Neue" w:hAnsi="Helvetica Neue"/>
          <w:sz w:val="20"/>
          <w:szCs w:val="20"/>
        </w:rPr>
      </w:pPr>
    </w:p>
    <w:p w14:paraId="1864E454" w14:textId="77777777" w:rsidR="0050110C" w:rsidRPr="00007F83" w:rsidRDefault="0050110C" w:rsidP="0050110C">
      <w:pPr>
        <w:pStyle w:val="Heading4"/>
        <w:spacing w:line="255" w:lineRule="auto"/>
        <w:ind w:right="215"/>
        <w:jc w:val="center"/>
        <w:rPr>
          <w:rFonts w:ascii="Helvetica Neue" w:hAnsi="Helvetica Neue"/>
          <w:b/>
          <w:i w:val="0"/>
        </w:rPr>
      </w:pPr>
      <w:bookmarkStart w:id="3" w:name="_GoBack"/>
      <w:r w:rsidRPr="00007F83">
        <w:rPr>
          <w:rFonts w:ascii="Helvetica Neue" w:hAnsi="Helvetica Neue"/>
          <w:b/>
          <w:color w:val="0079C1"/>
        </w:rPr>
        <w:t xml:space="preserve">Where Do Asthma &amp; Allergy Risks Come </w:t>
      </w:r>
      <w:proofErr w:type="gramStart"/>
      <w:r w:rsidRPr="00007F83">
        <w:rPr>
          <w:rFonts w:ascii="Helvetica Neue" w:hAnsi="Helvetica Neue"/>
          <w:b/>
          <w:color w:val="0079C1"/>
        </w:rPr>
        <w:t>From</w:t>
      </w:r>
      <w:bookmarkEnd w:id="3"/>
      <w:proofErr w:type="gramEnd"/>
      <w:r w:rsidRPr="00007F83">
        <w:rPr>
          <w:rFonts w:ascii="Helvetica Neue" w:hAnsi="Helvetica Neue"/>
          <w:b/>
          <w:color w:val="0079C1"/>
        </w:rPr>
        <w:t>?</w:t>
      </w:r>
    </w:p>
    <w:p w14:paraId="7198385D" w14:textId="77777777" w:rsidR="0050110C" w:rsidRPr="00007F83" w:rsidRDefault="0050110C" w:rsidP="0050110C">
      <w:pPr>
        <w:pStyle w:val="BodyText"/>
        <w:ind w:left="0"/>
        <w:contextualSpacing/>
        <w:rPr>
          <w:rFonts w:ascii="Helvetica Neue" w:hAnsi="Helvetica Neue" w:cs="Arial"/>
          <w:color w:val="0079C1"/>
          <w:sz w:val="26"/>
          <w:szCs w:val="26"/>
        </w:rPr>
      </w:pPr>
    </w:p>
    <w:p w14:paraId="374247FE" w14:textId="6D7E1127" w:rsidR="0050110C" w:rsidRPr="00007F83" w:rsidRDefault="0050110C" w:rsidP="0050110C">
      <w:pPr>
        <w:pStyle w:val="BodyText"/>
        <w:ind w:left="0"/>
        <w:contextualSpacing/>
        <w:rPr>
          <w:rFonts w:ascii="Helvetica Neue" w:hAnsi="Helvetica Neue" w:cs="Arial"/>
          <w:sz w:val="26"/>
          <w:szCs w:val="26"/>
        </w:rPr>
      </w:pPr>
      <w:r w:rsidRPr="00007F83">
        <w:rPr>
          <w:rFonts w:ascii="Helvetica Neue" w:hAnsi="Helvetica Neue" w:cs="Arial"/>
          <w:color w:val="0079C1"/>
          <w:sz w:val="26"/>
          <w:szCs w:val="26"/>
        </w:rPr>
        <w:t>Asthma Triggers</w:t>
      </w:r>
    </w:p>
    <w:p w14:paraId="04D0B57E" w14:textId="77777777" w:rsidR="0050110C" w:rsidRPr="00007F83" w:rsidRDefault="0050110C" w:rsidP="0050110C">
      <w:pPr>
        <w:pStyle w:val="Heading5"/>
        <w:ind w:left="0"/>
        <w:contextualSpacing/>
        <w:rPr>
          <w:rFonts w:ascii="Helvetica Neue" w:hAnsi="Helvetica Neue"/>
          <w:color w:val="0079C1"/>
          <w:sz w:val="20"/>
          <w:szCs w:val="20"/>
        </w:rPr>
      </w:pPr>
      <w:r w:rsidRPr="00007F83">
        <w:rPr>
          <w:rFonts w:ascii="Helvetica Neue" w:hAnsi="Helvetica Neue" w:cs="Calibri"/>
          <w:noProof/>
        </w:rPr>
        <w:drawing>
          <wp:anchor distT="0" distB="0" distL="114300" distR="114300" simplePos="0" relativeHeight="251673600" behindDoc="1" locked="0" layoutInCell="1" allowOverlap="1" wp14:anchorId="396B05CD" wp14:editId="59CA63D6">
            <wp:simplePos x="0" y="0"/>
            <wp:positionH relativeFrom="column">
              <wp:posOffset>3655695</wp:posOffset>
            </wp:positionH>
            <wp:positionV relativeFrom="paragraph">
              <wp:posOffset>104775</wp:posOffset>
            </wp:positionV>
            <wp:extent cx="3291205" cy="3238500"/>
            <wp:effectExtent l="0" t="0" r="4445" b="0"/>
            <wp:wrapThrough wrapText="bothSides">
              <wp:wrapPolygon edited="0">
                <wp:start x="0" y="0"/>
                <wp:lineTo x="0" y="21473"/>
                <wp:lineTo x="21504" y="21473"/>
                <wp:lineTo x="2150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120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CF4A8F" w14:textId="523AC549" w:rsidR="0050110C" w:rsidRPr="00007F83" w:rsidRDefault="0050110C" w:rsidP="0050110C">
      <w:pPr>
        <w:pStyle w:val="BodyText"/>
        <w:ind w:left="100"/>
        <w:contextualSpacing/>
        <w:rPr>
          <w:rFonts w:ascii="Helvetica Neue" w:hAnsi="Helvetica Neue"/>
          <w:sz w:val="22"/>
          <w:szCs w:val="22"/>
        </w:rPr>
      </w:pPr>
      <w:r w:rsidRPr="00007F83">
        <w:rPr>
          <w:rFonts w:ascii="Helvetica Neue" w:hAnsi="Helvetica Neue" w:cs="Calibri"/>
          <w:sz w:val="22"/>
          <w:szCs w:val="22"/>
        </w:rPr>
        <w:t xml:space="preserve">Lots of things cause asthma attacks and these are called “triggers.” Some people have only one or two triggers while others have </w:t>
      </w:r>
      <w:r w:rsidRPr="00007F83">
        <w:rPr>
          <w:rFonts w:ascii="Helvetica Neue" w:hAnsi="Helvetica Neue"/>
          <w:sz w:val="22"/>
          <w:szCs w:val="22"/>
        </w:rPr>
        <w:t xml:space="preserve">many triggers. Some triggers are things that people are allergic to, called </w:t>
      </w:r>
      <w:r w:rsidRPr="00007F83">
        <w:rPr>
          <w:rFonts w:ascii="Helvetica Neue" w:hAnsi="Helvetica Neue" w:cs="Calibri"/>
          <w:sz w:val="22"/>
          <w:szCs w:val="22"/>
        </w:rPr>
        <w:t>“allergens.” An example of a trigger</w:t>
      </w:r>
      <w:r w:rsidRPr="00007F83">
        <w:rPr>
          <w:rFonts w:ascii="Helvetica Neue" w:hAnsi="Helvetica Neue"/>
          <w:sz w:val="22"/>
          <w:szCs w:val="22"/>
        </w:rPr>
        <w:t xml:space="preserve"> that is also an allergen is pollen from </w:t>
      </w:r>
      <w:r w:rsidRPr="00007F83">
        <w:rPr>
          <w:rFonts w:ascii="Helvetica Neue" w:hAnsi="Helvetica Neue" w:cs="Calibri"/>
          <w:sz w:val="22"/>
          <w:szCs w:val="22"/>
        </w:rPr>
        <w:t xml:space="preserve">trees and flowers. Other allergens </w:t>
      </w:r>
      <w:r w:rsidRPr="00007F83">
        <w:rPr>
          <w:rFonts w:ascii="Helvetica Neue" w:hAnsi="Helvetica Neue"/>
          <w:sz w:val="22"/>
          <w:szCs w:val="22"/>
        </w:rPr>
        <w:t>that are triggers come from dogs and cats, cockroaches, mice, mold spores and dust mites. Some of these allergens are very small and they</w:t>
      </w:r>
      <w:r w:rsidRPr="00007F83">
        <w:rPr>
          <w:rFonts w:ascii="Helvetica Neue" w:hAnsi="Helvetica Neue" w:cs="Calibri"/>
          <w:sz w:val="22"/>
          <w:szCs w:val="22"/>
        </w:rPr>
        <w:t xml:space="preserve"> float around in the </w:t>
      </w:r>
      <w:r w:rsidRPr="00007F83">
        <w:rPr>
          <w:rFonts w:ascii="Helvetica Neue" w:hAnsi="Helvetica Neue"/>
          <w:sz w:val="22"/>
          <w:szCs w:val="22"/>
        </w:rPr>
        <w:t xml:space="preserve">air in a home. Dust mites are </w:t>
      </w:r>
      <w:r w:rsidRPr="00007F83">
        <w:rPr>
          <w:rFonts w:ascii="Helvetica Neue" w:hAnsi="Helvetica Neue" w:cs="Calibri"/>
          <w:sz w:val="22"/>
          <w:szCs w:val="22"/>
        </w:rPr>
        <w:t xml:space="preserve">tiny “bugs” that cannot be seen. They </w:t>
      </w:r>
      <w:r w:rsidRPr="00007F83">
        <w:rPr>
          <w:rFonts w:ascii="Helvetica Neue" w:hAnsi="Helvetica Neue"/>
          <w:sz w:val="22"/>
          <w:szCs w:val="22"/>
        </w:rPr>
        <w:t xml:space="preserve">live everywhere in carpets, bedding, </w:t>
      </w:r>
      <w:r w:rsidRPr="00007F83">
        <w:rPr>
          <w:rFonts w:ascii="Helvetica Neue" w:hAnsi="Helvetica Neue" w:cs="Calibri"/>
          <w:sz w:val="22"/>
          <w:szCs w:val="22"/>
        </w:rPr>
        <w:t>furniture, and stuffed animals and they are more plentiful when the indoor air is humid.</w:t>
      </w:r>
    </w:p>
    <w:p w14:paraId="0C6C3B1A" w14:textId="77777777" w:rsidR="0050110C" w:rsidRPr="00007F83" w:rsidRDefault="0050110C" w:rsidP="0050110C">
      <w:pPr>
        <w:spacing w:before="13"/>
        <w:contextualSpacing/>
        <w:rPr>
          <w:rFonts w:ascii="Helvetica Neue" w:hAnsi="Helvetica Neue"/>
        </w:rPr>
      </w:pPr>
    </w:p>
    <w:p w14:paraId="2F23FE2F" w14:textId="77777777" w:rsidR="0050110C" w:rsidRPr="00007F83" w:rsidRDefault="0050110C" w:rsidP="0050110C">
      <w:pPr>
        <w:pStyle w:val="BodyText"/>
        <w:tabs>
          <w:tab w:val="left" w:pos="10980"/>
        </w:tabs>
        <w:ind w:left="100" w:right="40"/>
        <w:contextualSpacing/>
        <w:rPr>
          <w:rFonts w:ascii="Helvetica Neue" w:hAnsi="Helvetica Neue"/>
          <w:sz w:val="22"/>
          <w:szCs w:val="22"/>
        </w:rPr>
      </w:pPr>
      <w:r w:rsidRPr="00007F83">
        <w:rPr>
          <w:rFonts w:ascii="Helvetica Neue" w:hAnsi="Helvetica Neue" w:cs="Calibri"/>
          <w:sz w:val="22"/>
          <w:szCs w:val="22"/>
        </w:rPr>
        <w:t xml:space="preserve">Other triggers have nothing to do with allergies. </w:t>
      </w:r>
      <w:r w:rsidRPr="00007F83">
        <w:rPr>
          <w:rFonts w:ascii="Helvetica Neue" w:hAnsi="Helvetica Neue"/>
          <w:sz w:val="22"/>
          <w:szCs w:val="22"/>
        </w:rPr>
        <w:t>Extreme cold or hot weather, exercise, and strong e</w:t>
      </w:r>
      <w:r w:rsidRPr="00007F83">
        <w:rPr>
          <w:rFonts w:ascii="Helvetica Neue" w:hAnsi="Helvetica Neue" w:cs="Calibri"/>
          <w:sz w:val="22"/>
          <w:szCs w:val="22"/>
        </w:rPr>
        <w:t xml:space="preserve">motions (laughing, crying, fear, and stress) can all trigger an asthma attack. Cigarette smoke is another common asthma trigger. </w:t>
      </w:r>
      <w:r w:rsidRPr="00007F83">
        <w:rPr>
          <w:rFonts w:ascii="Helvetica Neue" w:hAnsi="Helvetica Neue"/>
          <w:sz w:val="22"/>
          <w:szCs w:val="22"/>
        </w:rPr>
        <w:t>Nitrogen dioxide gas produced by gas stoves, or other irritants, can also be a trigger.</w:t>
      </w:r>
    </w:p>
    <w:p w14:paraId="12DB0B39" w14:textId="77777777" w:rsidR="0050110C" w:rsidRPr="00007F83" w:rsidRDefault="0050110C" w:rsidP="0050110C">
      <w:pPr>
        <w:pStyle w:val="BodyText"/>
        <w:tabs>
          <w:tab w:val="left" w:pos="10980"/>
        </w:tabs>
        <w:ind w:left="100" w:right="40"/>
        <w:contextualSpacing/>
        <w:rPr>
          <w:rFonts w:ascii="Helvetica Neue" w:hAnsi="Helvetica Neue"/>
          <w:sz w:val="22"/>
          <w:szCs w:val="22"/>
        </w:rPr>
      </w:pPr>
    </w:p>
    <w:p w14:paraId="365CE571" w14:textId="77777777" w:rsidR="0050110C" w:rsidRPr="00007F83" w:rsidRDefault="0050110C" w:rsidP="0050110C">
      <w:pPr>
        <w:pStyle w:val="BodyText"/>
        <w:tabs>
          <w:tab w:val="left" w:pos="10980"/>
        </w:tabs>
        <w:ind w:left="100" w:right="40"/>
        <w:contextualSpacing/>
        <w:rPr>
          <w:rFonts w:ascii="Helvetica Neue" w:hAnsi="Helvetica Neue"/>
          <w:sz w:val="22"/>
          <w:szCs w:val="22"/>
        </w:rPr>
        <w:sectPr w:rsidR="0050110C" w:rsidRPr="00007F83" w:rsidSect="0050110C">
          <w:pgSz w:w="12240" w:h="15840"/>
          <w:pgMar w:top="1440" w:right="1440" w:bottom="1440" w:left="1440" w:header="180" w:footer="285" w:gutter="0"/>
          <w:pgNumType w:start="12"/>
          <w:cols w:space="720"/>
        </w:sectPr>
      </w:pPr>
    </w:p>
    <w:p w14:paraId="784A3B62" w14:textId="4D1193B8" w:rsidR="0050110C" w:rsidRPr="00007F83" w:rsidRDefault="0050110C" w:rsidP="0050110C">
      <w:pPr>
        <w:pStyle w:val="BodyText"/>
        <w:tabs>
          <w:tab w:val="left" w:pos="10980"/>
        </w:tabs>
        <w:ind w:left="100" w:right="40"/>
        <w:contextualSpacing/>
        <w:rPr>
          <w:rFonts w:ascii="Helvetica Neue" w:hAnsi="Helvetica Neue"/>
          <w:sz w:val="22"/>
          <w:szCs w:val="22"/>
        </w:rPr>
      </w:pPr>
      <w:r w:rsidRPr="00007F83">
        <w:rPr>
          <w:rFonts w:ascii="Helvetica Neue" w:hAnsi="Helvetica Neue"/>
          <w:sz w:val="22"/>
          <w:szCs w:val="22"/>
        </w:rPr>
        <w:lastRenderedPageBreak/>
        <w:t>Common Asthma Triggers</w:t>
      </w:r>
    </w:p>
    <w:p w14:paraId="52D508D9" w14:textId="77777777" w:rsidR="0050110C" w:rsidRPr="00007F83" w:rsidRDefault="0050110C" w:rsidP="0050110C">
      <w:pPr>
        <w:pStyle w:val="BodyText"/>
        <w:numPr>
          <w:ilvl w:val="0"/>
          <w:numId w:val="9"/>
        </w:numPr>
        <w:tabs>
          <w:tab w:val="left" w:pos="460"/>
        </w:tabs>
        <w:contextualSpacing/>
        <w:rPr>
          <w:rFonts w:ascii="Helvetica Neue" w:hAnsi="Helvetica Neue" w:cs="Calibri"/>
          <w:sz w:val="22"/>
          <w:szCs w:val="22"/>
        </w:rPr>
        <w:sectPr w:rsidR="0050110C" w:rsidRPr="00007F83" w:rsidSect="0050110C">
          <w:type w:val="continuous"/>
          <w:pgSz w:w="12240" w:h="15840"/>
          <w:pgMar w:top="1440" w:right="1440" w:bottom="1440" w:left="1440" w:header="180" w:footer="285" w:gutter="0"/>
          <w:pgNumType w:start="12"/>
          <w:cols w:space="720"/>
        </w:sectPr>
      </w:pPr>
    </w:p>
    <w:p w14:paraId="51C15C8D" w14:textId="77777777" w:rsidR="0050110C" w:rsidRPr="00007F83" w:rsidRDefault="0050110C" w:rsidP="0050110C">
      <w:pPr>
        <w:pStyle w:val="BodyText"/>
        <w:numPr>
          <w:ilvl w:val="0"/>
          <w:numId w:val="9"/>
        </w:numPr>
        <w:tabs>
          <w:tab w:val="left" w:pos="460"/>
        </w:tabs>
        <w:contextualSpacing/>
        <w:rPr>
          <w:rFonts w:ascii="Helvetica Neue" w:hAnsi="Helvetica Neue" w:cs="Calibri"/>
          <w:sz w:val="22"/>
          <w:szCs w:val="22"/>
        </w:rPr>
      </w:pPr>
      <w:r w:rsidRPr="00007F83">
        <w:rPr>
          <w:rFonts w:ascii="Helvetica Neue" w:hAnsi="Helvetica Neue" w:cs="Calibri"/>
          <w:sz w:val="22"/>
          <w:szCs w:val="22"/>
        </w:rPr>
        <w:lastRenderedPageBreak/>
        <w:t>Dust</w:t>
      </w:r>
    </w:p>
    <w:p w14:paraId="02086066" w14:textId="77777777" w:rsidR="0050110C" w:rsidRPr="00007F83" w:rsidRDefault="0050110C" w:rsidP="0050110C">
      <w:pPr>
        <w:pStyle w:val="BodyText"/>
        <w:numPr>
          <w:ilvl w:val="0"/>
          <w:numId w:val="9"/>
        </w:numPr>
        <w:tabs>
          <w:tab w:val="left" w:pos="460"/>
        </w:tabs>
        <w:contextualSpacing/>
        <w:rPr>
          <w:rFonts w:ascii="Helvetica Neue" w:hAnsi="Helvetica Neue" w:cs="Calibri"/>
          <w:sz w:val="22"/>
          <w:szCs w:val="22"/>
        </w:rPr>
      </w:pPr>
      <w:r w:rsidRPr="00007F83">
        <w:rPr>
          <w:rFonts w:ascii="Helvetica Neue" w:hAnsi="Helvetica Neue" w:cs="Calibri"/>
          <w:sz w:val="22"/>
          <w:szCs w:val="22"/>
        </w:rPr>
        <w:t>Pollution</w:t>
      </w:r>
    </w:p>
    <w:p w14:paraId="1666CDFF" w14:textId="77777777" w:rsidR="0050110C" w:rsidRPr="00007F83" w:rsidRDefault="0050110C" w:rsidP="0050110C">
      <w:pPr>
        <w:pStyle w:val="BodyText"/>
        <w:numPr>
          <w:ilvl w:val="0"/>
          <w:numId w:val="9"/>
        </w:numPr>
        <w:tabs>
          <w:tab w:val="left" w:pos="460"/>
        </w:tabs>
        <w:contextualSpacing/>
        <w:rPr>
          <w:rFonts w:ascii="Helvetica Neue" w:hAnsi="Helvetica Neue"/>
          <w:sz w:val="22"/>
          <w:szCs w:val="22"/>
        </w:rPr>
      </w:pPr>
      <w:r w:rsidRPr="00007F83">
        <w:rPr>
          <w:rFonts w:ascii="Helvetica Neue" w:hAnsi="Helvetica Neue"/>
          <w:sz w:val="22"/>
          <w:szCs w:val="22"/>
        </w:rPr>
        <w:lastRenderedPageBreak/>
        <w:t>Pets</w:t>
      </w:r>
    </w:p>
    <w:p w14:paraId="00F9782C" w14:textId="77777777" w:rsidR="0050110C" w:rsidRPr="00007F83" w:rsidRDefault="0050110C" w:rsidP="0050110C">
      <w:pPr>
        <w:pStyle w:val="BodyText"/>
        <w:numPr>
          <w:ilvl w:val="0"/>
          <w:numId w:val="9"/>
        </w:numPr>
        <w:tabs>
          <w:tab w:val="left" w:pos="460"/>
        </w:tabs>
        <w:contextualSpacing/>
        <w:rPr>
          <w:rFonts w:ascii="Helvetica Neue" w:hAnsi="Helvetica Neue"/>
          <w:sz w:val="22"/>
          <w:szCs w:val="22"/>
        </w:rPr>
      </w:pPr>
      <w:r w:rsidRPr="00007F83">
        <w:rPr>
          <w:rFonts w:ascii="Helvetica Neue" w:hAnsi="Helvetica Neue"/>
          <w:sz w:val="22"/>
          <w:szCs w:val="22"/>
        </w:rPr>
        <w:t>Smoking</w:t>
      </w:r>
    </w:p>
    <w:p w14:paraId="7D83F3DE" w14:textId="77777777" w:rsidR="0050110C" w:rsidRPr="00007F83" w:rsidRDefault="0050110C" w:rsidP="0050110C">
      <w:pPr>
        <w:pStyle w:val="BodyText"/>
        <w:numPr>
          <w:ilvl w:val="0"/>
          <w:numId w:val="9"/>
        </w:numPr>
        <w:tabs>
          <w:tab w:val="left" w:pos="460"/>
        </w:tabs>
        <w:contextualSpacing/>
        <w:rPr>
          <w:rFonts w:ascii="Helvetica Neue" w:hAnsi="Helvetica Neue"/>
          <w:sz w:val="22"/>
          <w:szCs w:val="22"/>
        </w:rPr>
      </w:pPr>
      <w:r w:rsidRPr="00007F83">
        <w:rPr>
          <w:rFonts w:ascii="Helvetica Neue" w:hAnsi="Helvetica Neue"/>
          <w:sz w:val="22"/>
          <w:szCs w:val="22"/>
        </w:rPr>
        <w:t>Pests</w:t>
      </w:r>
    </w:p>
    <w:p w14:paraId="4A2F7B38" w14:textId="77777777" w:rsidR="0050110C" w:rsidRPr="00007F83" w:rsidRDefault="0050110C" w:rsidP="0050110C">
      <w:pPr>
        <w:pStyle w:val="BodyText"/>
        <w:numPr>
          <w:ilvl w:val="0"/>
          <w:numId w:val="9"/>
        </w:numPr>
        <w:tabs>
          <w:tab w:val="left" w:pos="460"/>
        </w:tabs>
        <w:contextualSpacing/>
        <w:rPr>
          <w:rFonts w:ascii="Helvetica Neue" w:hAnsi="Helvetica Neue"/>
          <w:sz w:val="22"/>
          <w:szCs w:val="22"/>
        </w:rPr>
      </w:pPr>
      <w:r w:rsidRPr="00007F83">
        <w:rPr>
          <w:rFonts w:ascii="Helvetica Neue" w:hAnsi="Helvetica Neue"/>
          <w:sz w:val="22"/>
          <w:szCs w:val="22"/>
        </w:rPr>
        <w:t>Mold</w:t>
      </w:r>
    </w:p>
    <w:p w14:paraId="1A96E432" w14:textId="77777777" w:rsidR="0050110C" w:rsidRPr="00007F83" w:rsidRDefault="0050110C" w:rsidP="0050110C">
      <w:pPr>
        <w:pStyle w:val="BodyText"/>
        <w:numPr>
          <w:ilvl w:val="0"/>
          <w:numId w:val="9"/>
        </w:numPr>
        <w:tabs>
          <w:tab w:val="left" w:pos="460"/>
        </w:tabs>
        <w:contextualSpacing/>
        <w:rPr>
          <w:rFonts w:ascii="Helvetica Neue" w:hAnsi="Helvetica Neue"/>
          <w:sz w:val="22"/>
          <w:szCs w:val="22"/>
        </w:rPr>
      </w:pPr>
      <w:r w:rsidRPr="00007F83">
        <w:rPr>
          <w:rFonts w:ascii="Helvetica Neue" w:hAnsi="Helvetica Neue"/>
          <w:sz w:val="22"/>
          <w:szCs w:val="22"/>
        </w:rPr>
        <w:t>Pollen</w:t>
      </w:r>
    </w:p>
    <w:p w14:paraId="29BD0544" w14:textId="77777777" w:rsidR="0050110C" w:rsidRPr="00007F83" w:rsidRDefault="0050110C" w:rsidP="0050110C">
      <w:pPr>
        <w:pStyle w:val="BodyText"/>
        <w:numPr>
          <w:ilvl w:val="0"/>
          <w:numId w:val="9"/>
        </w:numPr>
        <w:tabs>
          <w:tab w:val="left" w:pos="460"/>
        </w:tabs>
        <w:contextualSpacing/>
        <w:rPr>
          <w:rFonts w:ascii="Helvetica Neue" w:hAnsi="Helvetica Neue" w:cs="Calibri"/>
          <w:sz w:val="22"/>
          <w:szCs w:val="22"/>
        </w:rPr>
      </w:pPr>
      <w:r w:rsidRPr="00007F83">
        <w:rPr>
          <w:rFonts w:ascii="Helvetica Neue" w:hAnsi="Helvetica Neue" w:cs="Calibri"/>
          <w:sz w:val="22"/>
          <w:szCs w:val="22"/>
        </w:rPr>
        <w:t>Respiratory Infections like colds and flu</w:t>
      </w:r>
    </w:p>
    <w:p w14:paraId="6A63FD2F" w14:textId="1E924F83" w:rsidR="0050110C" w:rsidRPr="00007F83" w:rsidRDefault="0050110C" w:rsidP="0050110C">
      <w:pPr>
        <w:pStyle w:val="BodyText"/>
        <w:numPr>
          <w:ilvl w:val="0"/>
          <w:numId w:val="9"/>
        </w:numPr>
        <w:tabs>
          <w:tab w:val="left" w:pos="460"/>
        </w:tabs>
        <w:contextualSpacing/>
        <w:rPr>
          <w:rFonts w:ascii="Helvetica Neue" w:hAnsi="Helvetica Neue"/>
          <w:sz w:val="22"/>
          <w:szCs w:val="22"/>
        </w:rPr>
      </w:pPr>
      <w:r w:rsidRPr="00007F83">
        <w:rPr>
          <w:rFonts w:ascii="Helvetica Neue" w:hAnsi="Helvetica Neue"/>
          <w:sz w:val="22"/>
          <w:szCs w:val="22"/>
        </w:rPr>
        <w:t>Chemical irritants</w:t>
      </w:r>
    </w:p>
    <w:p w14:paraId="334FFC64" w14:textId="77777777" w:rsidR="0050110C" w:rsidRPr="00007F83" w:rsidRDefault="0050110C" w:rsidP="0050110C">
      <w:pPr>
        <w:pStyle w:val="BodyText"/>
        <w:tabs>
          <w:tab w:val="left" w:pos="460"/>
        </w:tabs>
        <w:contextualSpacing/>
        <w:rPr>
          <w:rFonts w:ascii="Helvetica Neue" w:hAnsi="Helvetica Neue"/>
          <w:sz w:val="22"/>
          <w:szCs w:val="22"/>
        </w:rPr>
      </w:pPr>
    </w:p>
    <w:p w14:paraId="6E011D7E" w14:textId="77777777" w:rsidR="0050110C" w:rsidRPr="00007F83" w:rsidRDefault="0050110C" w:rsidP="0050110C">
      <w:pPr>
        <w:pStyle w:val="BodyText"/>
        <w:tabs>
          <w:tab w:val="left" w:pos="460"/>
        </w:tabs>
        <w:contextualSpacing/>
        <w:rPr>
          <w:rFonts w:ascii="Helvetica Neue" w:hAnsi="Helvetica Neue"/>
          <w:sz w:val="22"/>
          <w:szCs w:val="22"/>
        </w:rPr>
      </w:pPr>
    </w:p>
    <w:p w14:paraId="03F1BBF5" w14:textId="77777777" w:rsidR="0050110C" w:rsidRPr="00007F83" w:rsidRDefault="0050110C" w:rsidP="0050110C">
      <w:pPr>
        <w:pStyle w:val="BodyText"/>
        <w:tabs>
          <w:tab w:val="left" w:pos="460"/>
        </w:tabs>
        <w:ind w:left="0"/>
        <w:contextualSpacing/>
        <w:rPr>
          <w:rFonts w:ascii="Helvetica Neue" w:hAnsi="Helvetica Neue"/>
          <w:sz w:val="22"/>
          <w:szCs w:val="22"/>
        </w:rPr>
      </w:pPr>
    </w:p>
    <w:p w14:paraId="6BC445EC" w14:textId="77777777" w:rsidR="0050110C" w:rsidRPr="00007F83" w:rsidRDefault="0050110C" w:rsidP="0050110C">
      <w:pPr>
        <w:pStyle w:val="BodyText"/>
        <w:tabs>
          <w:tab w:val="left" w:pos="460"/>
        </w:tabs>
        <w:ind w:left="0"/>
        <w:contextualSpacing/>
        <w:rPr>
          <w:rFonts w:ascii="Helvetica Neue" w:hAnsi="Helvetica Neue"/>
          <w:sz w:val="22"/>
          <w:szCs w:val="22"/>
        </w:rPr>
      </w:pPr>
    </w:p>
    <w:p w14:paraId="2509A810" w14:textId="77777777" w:rsidR="0050110C" w:rsidRPr="00007F83" w:rsidRDefault="0050110C" w:rsidP="0050110C">
      <w:pPr>
        <w:pStyle w:val="Heading5"/>
        <w:ind w:left="0"/>
        <w:contextualSpacing/>
        <w:rPr>
          <w:rFonts w:ascii="Helvetica Neue" w:hAnsi="Helvetica Neue"/>
          <w:color w:val="0079C1"/>
        </w:rPr>
      </w:pPr>
      <w:r w:rsidRPr="00007F83">
        <w:rPr>
          <w:rFonts w:ascii="Helvetica Neue" w:hAnsi="Helvetica Neue"/>
          <w:color w:val="0079C1"/>
        </w:rPr>
        <w:t>Allergies</w:t>
      </w:r>
    </w:p>
    <w:p w14:paraId="7E812DF3" w14:textId="77777777" w:rsidR="0050110C" w:rsidRPr="00007F83" w:rsidRDefault="0050110C" w:rsidP="0050110C">
      <w:pPr>
        <w:pStyle w:val="Heading5"/>
        <w:ind w:left="0"/>
        <w:contextualSpacing/>
        <w:rPr>
          <w:rFonts w:ascii="Helvetica Neue" w:hAnsi="Helvetica Neue"/>
          <w:sz w:val="20"/>
          <w:szCs w:val="20"/>
        </w:rPr>
      </w:pPr>
    </w:p>
    <w:p w14:paraId="3CCCAFB3" w14:textId="77777777" w:rsidR="0050110C" w:rsidRPr="00007F83" w:rsidRDefault="0050110C" w:rsidP="0050110C">
      <w:pPr>
        <w:pStyle w:val="BodyText"/>
        <w:spacing w:before="84"/>
        <w:ind w:left="117"/>
        <w:contextualSpacing/>
        <w:rPr>
          <w:rFonts w:ascii="Helvetica Neue" w:hAnsi="Helvetica Neue"/>
          <w:sz w:val="22"/>
          <w:szCs w:val="22"/>
        </w:rPr>
      </w:pPr>
      <w:r w:rsidRPr="00007F83">
        <w:rPr>
          <w:rFonts w:ascii="Helvetica Neue" w:hAnsi="Helvetica Neue" w:cs="Calibri"/>
          <w:sz w:val="22"/>
          <w:szCs w:val="22"/>
        </w:rPr>
        <w:t xml:space="preserve">An allergy is an unusual reaction to something that </w:t>
      </w:r>
      <w:r w:rsidRPr="00007F83">
        <w:rPr>
          <w:rFonts w:ascii="Helvetica Neue" w:hAnsi="Helvetica Neue"/>
          <w:sz w:val="22"/>
          <w:szCs w:val="22"/>
        </w:rPr>
        <w:t>is usually harmless, like a food, a plant, or something in the air. The good news for families is that most allergies can be treated. If a family member has</w:t>
      </w:r>
      <w:r w:rsidRPr="00007F83">
        <w:rPr>
          <w:rFonts w:ascii="Helvetica Neue" w:hAnsi="Helvetica Neue" w:cs="Calibri"/>
          <w:sz w:val="22"/>
          <w:szCs w:val="22"/>
        </w:rPr>
        <w:t xml:space="preserve"> allergies, it’s important for them to find out what causes </w:t>
      </w:r>
      <w:r w:rsidRPr="00007F83">
        <w:rPr>
          <w:rFonts w:ascii="Helvetica Neue" w:hAnsi="Helvetica Neue"/>
          <w:sz w:val="22"/>
          <w:szCs w:val="22"/>
        </w:rPr>
        <w:t xml:space="preserve">the problem and possible solutions including medication or reducing exposure to the risks. A health care </w:t>
      </w:r>
      <w:r w:rsidRPr="00007F83">
        <w:rPr>
          <w:rFonts w:ascii="Helvetica Neue" w:hAnsi="Helvetica Neue" w:cs="Calibri"/>
          <w:sz w:val="22"/>
          <w:szCs w:val="22"/>
        </w:rPr>
        <w:t>provider can test a patient to find out what allergens they are sensitive to</w:t>
      </w:r>
      <w:r w:rsidRPr="00007F83">
        <w:rPr>
          <w:rFonts w:ascii="Helvetica Neue" w:hAnsi="Helvetica Neue"/>
          <w:sz w:val="22"/>
          <w:szCs w:val="22"/>
        </w:rPr>
        <w:t xml:space="preserve">. </w:t>
      </w:r>
    </w:p>
    <w:p w14:paraId="137D3993" w14:textId="77777777" w:rsidR="0050110C" w:rsidRPr="00007F83" w:rsidRDefault="0050110C" w:rsidP="0050110C">
      <w:pPr>
        <w:pStyle w:val="Heading5"/>
        <w:spacing w:before="51"/>
        <w:ind w:left="117"/>
        <w:contextualSpacing/>
        <w:rPr>
          <w:rFonts w:ascii="Helvetica Neue" w:hAnsi="Helvetica Neue"/>
          <w:color w:val="0079C1"/>
          <w:sz w:val="20"/>
          <w:szCs w:val="20"/>
        </w:rPr>
      </w:pPr>
    </w:p>
    <w:p w14:paraId="4616842F" w14:textId="77777777" w:rsidR="0050110C" w:rsidRPr="00007F83" w:rsidRDefault="0050110C" w:rsidP="0050110C">
      <w:pPr>
        <w:pStyle w:val="Heading5"/>
        <w:spacing w:before="51"/>
        <w:ind w:left="117"/>
        <w:contextualSpacing/>
        <w:rPr>
          <w:rFonts w:ascii="Helvetica Neue" w:hAnsi="Helvetica Neue"/>
          <w:color w:val="0079C1"/>
          <w:sz w:val="20"/>
          <w:szCs w:val="20"/>
        </w:rPr>
      </w:pPr>
    </w:p>
    <w:p w14:paraId="68D9D95C" w14:textId="77777777" w:rsidR="0050110C" w:rsidRPr="00007F83" w:rsidRDefault="0050110C" w:rsidP="0050110C">
      <w:pPr>
        <w:pStyle w:val="Heading5"/>
        <w:spacing w:before="51"/>
        <w:ind w:left="0"/>
        <w:contextualSpacing/>
        <w:rPr>
          <w:rFonts w:ascii="Helvetica Neue" w:hAnsi="Helvetica Neue"/>
          <w:color w:val="0079C1"/>
        </w:rPr>
      </w:pPr>
      <w:r w:rsidRPr="00007F83">
        <w:rPr>
          <w:rFonts w:ascii="Helvetica Neue" w:hAnsi="Helvetica Neue"/>
          <w:color w:val="0079C1"/>
        </w:rPr>
        <w:t>Common Allergens</w:t>
      </w:r>
    </w:p>
    <w:p w14:paraId="087499E8" w14:textId="77777777" w:rsidR="0050110C" w:rsidRPr="00007F83" w:rsidRDefault="0050110C" w:rsidP="0050110C">
      <w:pPr>
        <w:pStyle w:val="Heading5"/>
        <w:spacing w:before="51"/>
        <w:ind w:left="0"/>
        <w:contextualSpacing/>
        <w:rPr>
          <w:rFonts w:ascii="Helvetica Neue" w:hAnsi="Helvetica Neue"/>
          <w:color w:val="0079C1"/>
          <w:sz w:val="20"/>
          <w:szCs w:val="20"/>
        </w:rPr>
      </w:pPr>
    </w:p>
    <w:p w14:paraId="7C4119F1" w14:textId="77777777" w:rsidR="0050110C" w:rsidRPr="00007F83" w:rsidRDefault="0050110C" w:rsidP="0050110C">
      <w:pPr>
        <w:pStyle w:val="BodyText"/>
        <w:spacing w:before="82"/>
        <w:ind w:left="117" w:right="393"/>
        <w:contextualSpacing/>
        <w:rPr>
          <w:rFonts w:ascii="Helvetica Neue" w:hAnsi="Helvetica Neue"/>
          <w:sz w:val="22"/>
          <w:szCs w:val="22"/>
        </w:rPr>
      </w:pPr>
      <w:r w:rsidRPr="00007F83">
        <w:rPr>
          <w:rFonts w:ascii="Helvetica Neue" w:hAnsi="Helvetica Neue" w:cs="Calibri"/>
          <w:sz w:val="22"/>
          <w:szCs w:val="22"/>
        </w:rPr>
        <w:t xml:space="preserve">Many of </w:t>
      </w:r>
      <w:r w:rsidRPr="00007F83">
        <w:rPr>
          <w:rFonts w:ascii="Helvetica Neue" w:hAnsi="Helvetica Neue"/>
          <w:sz w:val="22"/>
          <w:szCs w:val="22"/>
        </w:rPr>
        <w:t xml:space="preserve">the asthma triggers listed above can also cause allergic </w:t>
      </w:r>
      <w:r w:rsidRPr="00007F83">
        <w:rPr>
          <w:rFonts w:ascii="Helvetica Neue" w:hAnsi="Helvetica Neue" w:cs="Calibri"/>
          <w:sz w:val="22"/>
          <w:szCs w:val="22"/>
        </w:rPr>
        <w:t xml:space="preserve">reactions for people who </w:t>
      </w:r>
      <w:r w:rsidRPr="00007F83">
        <w:rPr>
          <w:rFonts w:ascii="Helvetica Neue" w:hAnsi="Helvetica Neue"/>
          <w:sz w:val="22"/>
          <w:szCs w:val="22"/>
        </w:rPr>
        <w:t>don’t have asthma. Some additional common allergens are listed here. A family member should talk to their health care provider if they</w:t>
      </w:r>
      <w:r w:rsidRPr="00007F83">
        <w:rPr>
          <w:rFonts w:ascii="Helvetica Neue" w:hAnsi="Helvetica Neue" w:cs="Calibri"/>
          <w:sz w:val="22"/>
          <w:szCs w:val="22"/>
        </w:rPr>
        <w:t xml:space="preserve"> have a reaction to a</w:t>
      </w:r>
      <w:r w:rsidRPr="00007F83">
        <w:rPr>
          <w:rFonts w:ascii="Helvetica Neue" w:hAnsi="Helvetica Neue"/>
          <w:sz w:val="22"/>
          <w:szCs w:val="22"/>
        </w:rPr>
        <w:t>ny of these:</w:t>
      </w:r>
    </w:p>
    <w:p w14:paraId="688D2963" w14:textId="77777777" w:rsidR="0050110C" w:rsidRPr="00007F83" w:rsidRDefault="0050110C" w:rsidP="0050110C">
      <w:pPr>
        <w:ind w:left="117"/>
        <w:contextualSpacing/>
        <w:rPr>
          <w:rFonts w:ascii="Helvetica Neue" w:hAnsi="Helvetica Neue"/>
          <w:sz w:val="16"/>
          <w:szCs w:val="16"/>
        </w:rPr>
      </w:pPr>
    </w:p>
    <w:p w14:paraId="0A79981B" w14:textId="77777777" w:rsidR="0050110C" w:rsidRPr="00007F83" w:rsidRDefault="0050110C" w:rsidP="0050110C">
      <w:pPr>
        <w:pStyle w:val="BodyText"/>
        <w:numPr>
          <w:ilvl w:val="0"/>
          <w:numId w:val="11"/>
        </w:numPr>
        <w:ind w:right="146"/>
        <w:contextualSpacing/>
        <w:rPr>
          <w:rFonts w:ascii="Helvetica Neue" w:hAnsi="Helvetica Neue" w:cs="Calibri"/>
          <w:sz w:val="22"/>
          <w:szCs w:val="22"/>
        </w:rPr>
      </w:pPr>
      <w:r w:rsidRPr="00007F83">
        <w:rPr>
          <w:rFonts w:ascii="Helvetica Neue" w:hAnsi="Helvetica Neue" w:cs="Calibri"/>
          <w:b/>
          <w:bCs/>
          <w:sz w:val="22"/>
          <w:szCs w:val="22"/>
        </w:rPr>
        <w:t xml:space="preserve">Foods: </w:t>
      </w:r>
      <w:r w:rsidRPr="00007F83">
        <w:rPr>
          <w:rFonts w:ascii="Helvetica Neue" w:hAnsi="Helvetica Neue"/>
          <w:sz w:val="22"/>
          <w:szCs w:val="22"/>
        </w:rPr>
        <w:t xml:space="preserve">milk and dairy products; eggs; gluten; citrus fruits like oranges and </w:t>
      </w:r>
      <w:r w:rsidRPr="00007F83">
        <w:rPr>
          <w:rFonts w:ascii="Helvetica Neue" w:hAnsi="Helvetica Neue" w:cs="Calibri"/>
          <w:sz w:val="22"/>
          <w:szCs w:val="22"/>
        </w:rPr>
        <w:t>lemons; artificial colors and flavors; nuts; shellfish like shrimp or clams.</w:t>
      </w:r>
    </w:p>
    <w:p w14:paraId="75CCEED1" w14:textId="77777777" w:rsidR="0050110C" w:rsidRPr="00007F83" w:rsidRDefault="0050110C" w:rsidP="0050110C">
      <w:pPr>
        <w:widowControl w:val="0"/>
        <w:numPr>
          <w:ilvl w:val="0"/>
          <w:numId w:val="10"/>
        </w:numPr>
        <w:tabs>
          <w:tab w:val="left" w:pos="477"/>
        </w:tabs>
        <w:ind w:left="837" w:hanging="360"/>
        <w:contextualSpacing/>
        <w:rPr>
          <w:rFonts w:ascii="Helvetica Neue" w:eastAsia="Calibri" w:hAnsi="Helvetica Neue" w:cs="Calibri"/>
        </w:rPr>
      </w:pPr>
      <w:r w:rsidRPr="00007F83">
        <w:rPr>
          <w:rFonts w:ascii="Helvetica Neue" w:eastAsia="Calibri" w:hAnsi="Helvetica Neue" w:cs="Calibri"/>
          <w:b/>
          <w:bCs/>
        </w:rPr>
        <w:t xml:space="preserve">Medicines: </w:t>
      </w:r>
      <w:r w:rsidRPr="00007F83">
        <w:rPr>
          <w:rFonts w:ascii="Helvetica Neue" w:eastAsia="Calibri" w:hAnsi="Helvetica Neue" w:cs="Calibri"/>
        </w:rPr>
        <w:t>penicillin; some heart medicines.</w:t>
      </w:r>
    </w:p>
    <w:p w14:paraId="51F2ABCE" w14:textId="77777777" w:rsidR="0050110C" w:rsidRPr="00007F83" w:rsidRDefault="0050110C" w:rsidP="0050110C">
      <w:pPr>
        <w:widowControl w:val="0"/>
        <w:numPr>
          <w:ilvl w:val="0"/>
          <w:numId w:val="10"/>
        </w:numPr>
        <w:tabs>
          <w:tab w:val="left" w:pos="477"/>
        </w:tabs>
        <w:spacing w:before="10"/>
        <w:ind w:left="837" w:right="103" w:hanging="360"/>
        <w:contextualSpacing/>
        <w:rPr>
          <w:rFonts w:ascii="Helvetica Neue" w:hAnsi="Helvetica Neue" w:cs="Calibri"/>
        </w:rPr>
      </w:pPr>
      <w:r w:rsidRPr="00007F83">
        <w:rPr>
          <w:rFonts w:ascii="Helvetica Neue" w:eastAsia="Calibri" w:hAnsi="Helvetica Neue" w:cs="Calibri"/>
          <w:b/>
          <w:bCs/>
        </w:rPr>
        <w:t xml:space="preserve">Insect stings or bites: </w:t>
      </w:r>
      <w:r w:rsidRPr="00007F83">
        <w:rPr>
          <w:rFonts w:ascii="Helvetica Neue" w:eastAsia="Calibri" w:hAnsi="Helvetica Neue" w:cs="Calibri"/>
        </w:rPr>
        <w:t xml:space="preserve">bee stings from yellow jackets, honeybees, wasps, or hornets; bites from fire ants. </w:t>
      </w:r>
      <w:r w:rsidRPr="00007F83">
        <w:rPr>
          <w:rFonts w:ascii="Helvetica Neue" w:hAnsi="Helvetica Neue" w:cs="Calibri"/>
        </w:rPr>
        <w:t xml:space="preserve">Sometimes reactions to insects get more </w:t>
      </w:r>
      <w:r w:rsidRPr="00007F83">
        <w:rPr>
          <w:rFonts w:ascii="Helvetica Neue" w:hAnsi="Helvetica Neue"/>
        </w:rPr>
        <w:t xml:space="preserve">serious as a person gets older. Eventually, only one </w:t>
      </w:r>
      <w:r w:rsidRPr="00007F83">
        <w:rPr>
          <w:rFonts w:ascii="Helvetica Neue" w:hAnsi="Helvetica Neue" w:cs="Calibri"/>
        </w:rPr>
        <w:t>sting could kill someone. A family member should always talk to their health care provider if they have had a serious reaction to a sting or bite.</w:t>
      </w:r>
    </w:p>
    <w:p w14:paraId="65B5DC9E" w14:textId="77777777" w:rsidR="0050110C" w:rsidRPr="00007F83" w:rsidRDefault="0050110C" w:rsidP="0050110C">
      <w:pPr>
        <w:widowControl w:val="0"/>
        <w:numPr>
          <w:ilvl w:val="0"/>
          <w:numId w:val="10"/>
        </w:numPr>
        <w:tabs>
          <w:tab w:val="left" w:pos="477"/>
        </w:tabs>
        <w:ind w:left="837" w:right="429" w:hanging="360"/>
        <w:contextualSpacing/>
        <w:rPr>
          <w:rFonts w:ascii="Helvetica Neue" w:hAnsi="Helvetica Neue"/>
        </w:rPr>
      </w:pPr>
      <w:r w:rsidRPr="00007F83">
        <w:rPr>
          <w:rFonts w:ascii="Helvetica Neue" w:eastAsia="Calibri" w:hAnsi="Helvetica Neue" w:cs="Calibri"/>
          <w:b/>
          <w:bCs/>
        </w:rPr>
        <w:t xml:space="preserve">Contact allergens: </w:t>
      </w:r>
      <w:r w:rsidRPr="00007F83">
        <w:rPr>
          <w:rFonts w:ascii="Helvetica Neue" w:eastAsia="Calibri" w:hAnsi="Helvetica Neue" w:cs="Calibri"/>
        </w:rPr>
        <w:t xml:space="preserve">when these touch a person’s skin, they could get a rash or another reaction. </w:t>
      </w:r>
      <w:r w:rsidRPr="00007F83">
        <w:rPr>
          <w:rFonts w:ascii="Helvetica Neue" w:hAnsi="Helvetica Neue"/>
        </w:rPr>
        <w:t xml:space="preserve">These include plants like poison ivy and others, </w:t>
      </w:r>
      <w:r w:rsidRPr="00007F83">
        <w:rPr>
          <w:rFonts w:ascii="Helvetica Neue" w:hAnsi="Helvetica Neue" w:cs="Calibri"/>
        </w:rPr>
        <w:t xml:space="preserve">cosmetics or personal care products, jewelry, </w:t>
      </w:r>
      <w:r w:rsidRPr="00007F83">
        <w:rPr>
          <w:rFonts w:ascii="Helvetica Neue" w:hAnsi="Helvetica Neue"/>
        </w:rPr>
        <w:t>latex, and household chemicals.</w:t>
      </w:r>
    </w:p>
    <w:p w14:paraId="0CDD90FD" w14:textId="77777777" w:rsidR="0050110C" w:rsidRPr="00007F83" w:rsidRDefault="0050110C" w:rsidP="0050110C">
      <w:pPr>
        <w:pStyle w:val="BodyText"/>
        <w:numPr>
          <w:ilvl w:val="0"/>
          <w:numId w:val="10"/>
        </w:numPr>
        <w:tabs>
          <w:tab w:val="left" w:pos="477"/>
        </w:tabs>
        <w:ind w:left="837" w:right="176" w:hanging="360"/>
        <w:contextualSpacing/>
        <w:rPr>
          <w:rFonts w:ascii="Helvetica Neue" w:hAnsi="Helvetica Neue"/>
          <w:sz w:val="22"/>
          <w:szCs w:val="22"/>
        </w:rPr>
      </w:pPr>
      <w:r w:rsidRPr="00007F83">
        <w:rPr>
          <w:rFonts w:ascii="Helvetica Neue" w:hAnsi="Helvetica Neue" w:cs="Calibri"/>
          <w:b/>
          <w:bCs/>
          <w:sz w:val="22"/>
          <w:szCs w:val="22"/>
        </w:rPr>
        <w:t xml:space="preserve">Inhaled allergens: </w:t>
      </w:r>
      <w:r w:rsidRPr="00007F83">
        <w:rPr>
          <w:rFonts w:ascii="Helvetica Neue" w:hAnsi="Helvetica Neue"/>
          <w:sz w:val="22"/>
          <w:szCs w:val="22"/>
        </w:rPr>
        <w:t xml:space="preserve">when a person breathes these, they </w:t>
      </w:r>
      <w:r w:rsidRPr="00007F83">
        <w:rPr>
          <w:rFonts w:ascii="Helvetica Neue" w:hAnsi="Helvetica Neue" w:cs="Calibri"/>
          <w:sz w:val="22"/>
          <w:szCs w:val="22"/>
        </w:rPr>
        <w:t xml:space="preserve">could have a reaction. They include cockroaches </w:t>
      </w:r>
      <w:r w:rsidRPr="00007F83">
        <w:rPr>
          <w:rFonts w:ascii="Helvetica Neue" w:hAnsi="Helvetica Neue"/>
          <w:sz w:val="22"/>
          <w:szCs w:val="22"/>
        </w:rPr>
        <w:t>(their dried shells), dust mites, saliva and dander from cats and dogs, tree or plant pollen, and chemical irritants from cleaning products.</w:t>
      </w:r>
    </w:p>
    <w:p w14:paraId="2B0FE97E" w14:textId="77777777" w:rsidR="0050110C" w:rsidRPr="00007F83" w:rsidRDefault="0050110C" w:rsidP="0050110C">
      <w:pPr>
        <w:ind w:left="117"/>
        <w:contextualSpacing/>
        <w:rPr>
          <w:rFonts w:ascii="Helvetica Neue" w:hAnsi="Helvetica Neue"/>
        </w:rPr>
      </w:pPr>
    </w:p>
    <w:p w14:paraId="1C7D475D" w14:textId="77777777" w:rsidR="0050110C" w:rsidRPr="00007F83" w:rsidRDefault="0050110C" w:rsidP="0050110C">
      <w:pPr>
        <w:pStyle w:val="BodyText"/>
        <w:ind w:left="117" w:right="503"/>
        <w:contextualSpacing/>
        <w:rPr>
          <w:rFonts w:ascii="Helvetica Neue" w:hAnsi="Helvetica Neue"/>
          <w:sz w:val="22"/>
          <w:szCs w:val="22"/>
        </w:rPr>
      </w:pPr>
      <w:r w:rsidRPr="00007F83">
        <w:rPr>
          <w:rFonts w:ascii="Helvetica Neue" w:hAnsi="Helvetica Neue"/>
          <w:noProof/>
          <w:sz w:val="22"/>
          <w:szCs w:val="22"/>
        </w:rPr>
        <w:lastRenderedPageBreak/>
        <mc:AlternateContent>
          <mc:Choice Requires="wps">
            <w:drawing>
              <wp:anchor distT="0" distB="0" distL="114300" distR="114300" simplePos="0" relativeHeight="251676672" behindDoc="1" locked="0" layoutInCell="1" allowOverlap="1" wp14:anchorId="6566D431" wp14:editId="34E735CA">
                <wp:simplePos x="0" y="0"/>
                <wp:positionH relativeFrom="column">
                  <wp:posOffset>-113665</wp:posOffset>
                </wp:positionH>
                <wp:positionV relativeFrom="paragraph">
                  <wp:posOffset>-3810</wp:posOffset>
                </wp:positionV>
                <wp:extent cx="5105400" cy="1200150"/>
                <wp:effectExtent l="0" t="0" r="0" b="0"/>
                <wp:wrapNone/>
                <wp:docPr id="6" name="Rectangle 6"/>
                <wp:cNvGraphicFramePr/>
                <a:graphic xmlns:a="http://schemas.openxmlformats.org/drawingml/2006/main">
                  <a:graphicData uri="http://schemas.microsoft.com/office/word/2010/wordprocessingShape">
                    <wps:wsp>
                      <wps:cNvSpPr/>
                      <wps:spPr>
                        <a:xfrm>
                          <a:off x="0" y="0"/>
                          <a:ext cx="5105400" cy="1200150"/>
                        </a:xfrm>
                        <a:prstGeom prst="rect">
                          <a:avLst/>
                        </a:prstGeom>
                        <a:solidFill>
                          <a:schemeClr val="bg1">
                            <a:lumMod val="95000"/>
                          </a:schemeClr>
                        </a:solidFill>
                        <a:ln w="508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C4032" id="Rectangle_x0020_6" o:spid="_x0000_s1026" style="position:absolute;margin-left:-8.95pt;margin-top:-.25pt;width:402pt;height:94.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" fillcolor="#f2f2f2 [3052]" stroked="f" strokeweight="4pt"/>
            </w:pict>
          </mc:Fallback>
        </mc:AlternateContent>
      </w:r>
      <w:r w:rsidRPr="00007F83">
        <w:rPr>
          <w:rFonts w:ascii="Helvetica Neue" w:hAnsi="Helvetica Neue"/>
          <w:noProof/>
          <w:sz w:val="22"/>
          <w:szCs w:val="22"/>
        </w:rPr>
        <w:drawing>
          <wp:anchor distT="0" distB="0" distL="114300" distR="114300" simplePos="0" relativeHeight="251675648" behindDoc="1" locked="0" layoutInCell="1" allowOverlap="1" wp14:anchorId="250765FE" wp14:editId="27E0926C">
            <wp:simplePos x="0" y="0"/>
            <wp:positionH relativeFrom="column">
              <wp:posOffset>133350</wp:posOffset>
            </wp:positionH>
            <wp:positionV relativeFrom="paragraph">
              <wp:posOffset>-1905</wp:posOffset>
            </wp:positionV>
            <wp:extent cx="1823085" cy="1200150"/>
            <wp:effectExtent l="0" t="0" r="5715" b="0"/>
            <wp:wrapThrough wrapText="bothSides">
              <wp:wrapPolygon edited="0">
                <wp:start x="0" y="0"/>
                <wp:lineTo x="0" y="21257"/>
                <wp:lineTo x="21442" y="21257"/>
                <wp:lineTo x="2144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085" cy="1200150"/>
                    </a:xfrm>
                    <a:prstGeom prst="rect">
                      <a:avLst/>
                    </a:prstGeom>
                    <a:noFill/>
                    <a:ln w="50800" cmpd="sng">
                      <a:noFill/>
                    </a:ln>
                  </pic:spPr>
                </pic:pic>
              </a:graphicData>
            </a:graphic>
            <wp14:sizeRelH relativeFrom="page">
              <wp14:pctWidth>0</wp14:pctWidth>
            </wp14:sizeRelH>
            <wp14:sizeRelV relativeFrom="page">
              <wp14:pctHeight>0</wp14:pctHeight>
            </wp14:sizeRelV>
          </wp:anchor>
        </w:drawing>
      </w:r>
    </w:p>
    <w:p w14:paraId="0D27844B" w14:textId="77777777" w:rsidR="0050110C" w:rsidRPr="00007F83" w:rsidRDefault="0050110C" w:rsidP="0050110C">
      <w:pPr>
        <w:pStyle w:val="BodyText"/>
        <w:ind w:left="117" w:right="503"/>
        <w:contextualSpacing/>
        <w:jc w:val="center"/>
        <w:rPr>
          <w:rFonts w:ascii="Helvetica Neue" w:hAnsi="Helvetica Neue"/>
          <w:b/>
          <w:color w:val="0079C1"/>
          <w:sz w:val="36"/>
          <w:szCs w:val="36"/>
        </w:rPr>
      </w:pPr>
      <w:r w:rsidRPr="00007F83">
        <w:rPr>
          <w:rFonts w:ascii="Helvetica Neue" w:hAnsi="Helvetica Neue" w:cs="Arial"/>
          <w:b/>
          <w:color w:val="0079C1"/>
          <w:sz w:val="36"/>
          <w:szCs w:val="36"/>
        </w:rPr>
        <w:t xml:space="preserve">What can you do </w:t>
      </w:r>
      <w:r w:rsidRPr="00007F83">
        <w:rPr>
          <w:rFonts w:ascii="Helvetica Neue" w:hAnsi="Helvetica Neue"/>
          <w:b/>
          <w:color w:val="0079C1"/>
          <w:sz w:val="36"/>
          <w:szCs w:val="36"/>
        </w:rPr>
        <w:t xml:space="preserve">to help the </w:t>
      </w:r>
      <w:proofErr w:type="gramStart"/>
      <w:r w:rsidRPr="00007F83">
        <w:rPr>
          <w:rFonts w:ascii="Helvetica Neue" w:hAnsi="Helvetica Neue"/>
          <w:b/>
          <w:color w:val="0079C1"/>
          <w:sz w:val="36"/>
          <w:szCs w:val="36"/>
        </w:rPr>
        <w:t>families</w:t>
      </w:r>
      <w:proofErr w:type="gramEnd"/>
      <w:r w:rsidRPr="00007F83">
        <w:rPr>
          <w:rFonts w:ascii="Helvetica Neue" w:hAnsi="Helvetica Neue"/>
          <w:b/>
          <w:color w:val="0079C1"/>
          <w:sz w:val="36"/>
          <w:szCs w:val="36"/>
        </w:rPr>
        <w:t xml:space="preserve"> </w:t>
      </w:r>
    </w:p>
    <w:p w14:paraId="400AEBFD" w14:textId="77777777" w:rsidR="0050110C" w:rsidRPr="00007F83" w:rsidRDefault="0050110C" w:rsidP="0050110C">
      <w:pPr>
        <w:pStyle w:val="BodyText"/>
        <w:ind w:left="117" w:right="503"/>
        <w:contextualSpacing/>
        <w:jc w:val="center"/>
        <w:rPr>
          <w:rFonts w:ascii="Helvetica Neue" w:hAnsi="Helvetica Neue"/>
          <w:b/>
          <w:color w:val="0079C1"/>
          <w:sz w:val="36"/>
          <w:szCs w:val="36"/>
        </w:rPr>
      </w:pPr>
      <w:r w:rsidRPr="00007F83">
        <w:rPr>
          <w:rFonts w:ascii="Helvetica Neue" w:hAnsi="Helvetica Neue"/>
          <w:b/>
          <w:color w:val="0079C1"/>
          <w:sz w:val="36"/>
          <w:szCs w:val="36"/>
        </w:rPr>
        <w:t>and communities you serve?</w:t>
      </w:r>
    </w:p>
    <w:p w14:paraId="7E0C3255" w14:textId="77777777" w:rsidR="0050110C" w:rsidRPr="00007F83" w:rsidRDefault="0050110C" w:rsidP="0050110C">
      <w:pPr>
        <w:pStyle w:val="BodyText"/>
        <w:ind w:left="115" w:right="504"/>
        <w:contextualSpacing/>
        <w:jc w:val="center"/>
        <w:rPr>
          <w:rFonts w:ascii="Helvetica Neue" w:hAnsi="Helvetica Neue"/>
          <w:i/>
          <w:color w:val="0079C1"/>
          <w:sz w:val="36"/>
          <w:szCs w:val="36"/>
        </w:rPr>
      </w:pPr>
      <w:r w:rsidRPr="00007F83">
        <w:rPr>
          <w:rFonts w:ascii="Helvetica Neue" w:hAnsi="Helvetica Neue"/>
          <w:i/>
          <w:color w:val="0079C1"/>
          <w:sz w:val="36"/>
          <w:szCs w:val="36"/>
        </w:rPr>
        <w:t>Actions for Living in a Healthy Home</w:t>
      </w:r>
    </w:p>
    <w:p w14:paraId="34F3D686" w14:textId="77777777" w:rsidR="0050110C" w:rsidRPr="00007F83" w:rsidRDefault="0050110C" w:rsidP="0050110C">
      <w:pPr>
        <w:pStyle w:val="BodyText"/>
        <w:ind w:left="117" w:right="503"/>
        <w:contextualSpacing/>
        <w:rPr>
          <w:rFonts w:ascii="Helvetica Neue" w:hAnsi="Helvetica Neue" w:cs="Arial"/>
          <w:color w:val="0079C1"/>
          <w:sz w:val="26"/>
          <w:szCs w:val="26"/>
        </w:rPr>
      </w:pPr>
    </w:p>
    <w:p w14:paraId="09799F09" w14:textId="77777777" w:rsidR="0050110C" w:rsidRPr="00007F83" w:rsidRDefault="0050110C" w:rsidP="0050110C">
      <w:pPr>
        <w:pStyle w:val="BodyText"/>
        <w:ind w:left="117" w:right="503"/>
        <w:contextualSpacing/>
        <w:rPr>
          <w:rFonts w:ascii="Helvetica Neue" w:hAnsi="Helvetica Neue" w:cs="Arial"/>
          <w:color w:val="0079C1"/>
          <w:sz w:val="26"/>
          <w:szCs w:val="26"/>
        </w:rPr>
      </w:pPr>
    </w:p>
    <w:p w14:paraId="19D6D345" w14:textId="77777777" w:rsidR="0050110C" w:rsidRPr="00007F83" w:rsidRDefault="0050110C" w:rsidP="0050110C">
      <w:pPr>
        <w:pStyle w:val="BodyText"/>
        <w:ind w:left="0" w:right="503"/>
        <w:contextualSpacing/>
        <w:rPr>
          <w:rFonts w:ascii="Helvetica Neue" w:hAnsi="Helvetica Neue" w:cs="Arial"/>
          <w:color w:val="0079C1"/>
          <w:sz w:val="26"/>
          <w:szCs w:val="26"/>
        </w:rPr>
      </w:pPr>
      <w:r w:rsidRPr="00007F83">
        <w:rPr>
          <w:rFonts w:ascii="Helvetica Neue" w:hAnsi="Helvetica Neue" w:cs="Arial"/>
          <w:color w:val="0079C1"/>
          <w:sz w:val="26"/>
          <w:szCs w:val="26"/>
        </w:rPr>
        <w:t>Family Health</w:t>
      </w:r>
    </w:p>
    <w:p w14:paraId="6173BDFB" w14:textId="77777777" w:rsidR="0050110C" w:rsidRPr="00007F83" w:rsidRDefault="0050110C" w:rsidP="0050110C">
      <w:pPr>
        <w:pStyle w:val="BodyText"/>
        <w:ind w:left="117" w:right="503"/>
        <w:contextualSpacing/>
        <w:rPr>
          <w:rFonts w:ascii="Helvetica Neue" w:hAnsi="Helvetica Neue" w:cs="Arial"/>
          <w:color w:val="0079C1"/>
          <w:sz w:val="20"/>
          <w:szCs w:val="20"/>
        </w:rPr>
      </w:pPr>
    </w:p>
    <w:p w14:paraId="304C1DB3" w14:textId="77777777" w:rsidR="0050110C" w:rsidRPr="00007F83" w:rsidRDefault="0050110C" w:rsidP="0050110C">
      <w:pPr>
        <w:pStyle w:val="BodyText"/>
        <w:ind w:left="117" w:right="503"/>
        <w:contextualSpacing/>
        <w:rPr>
          <w:rFonts w:ascii="Helvetica Neue" w:hAnsi="Helvetica Neue"/>
          <w:sz w:val="22"/>
          <w:szCs w:val="22"/>
        </w:rPr>
      </w:pPr>
      <w:r w:rsidRPr="00007F83">
        <w:rPr>
          <w:rFonts w:ascii="Helvetica Neue" w:hAnsi="Helvetica Neue" w:cs="Calibri"/>
          <w:sz w:val="22"/>
          <w:szCs w:val="22"/>
        </w:rPr>
        <w:t>Stakeholders and providers should assist and encourage families to identify their risks for asthma and allergies and what their triggers are. They can also help</w:t>
      </w:r>
      <w:r w:rsidRPr="00007F83">
        <w:rPr>
          <w:rFonts w:ascii="Helvetica Neue" w:hAnsi="Helvetica Neue"/>
          <w:sz w:val="22"/>
          <w:szCs w:val="22"/>
        </w:rPr>
        <w:t xml:space="preserve"> provide training and education on home assessment tools and how to integrate them into a holistic approach to health, including a focus on education, assessment, and maintenance tips on Allergens, Pets, Smoking, Mold and Moisture.</w:t>
      </w:r>
    </w:p>
    <w:p w14:paraId="731C3BDC" w14:textId="77777777" w:rsidR="0050110C" w:rsidRPr="00007F83" w:rsidRDefault="0050110C" w:rsidP="0050110C">
      <w:pPr>
        <w:contextualSpacing/>
        <w:rPr>
          <w:rFonts w:ascii="Helvetica Neue" w:hAnsi="Helvetica Neue"/>
          <w:sz w:val="16"/>
          <w:szCs w:val="16"/>
        </w:rPr>
      </w:pPr>
    </w:p>
    <w:p w14:paraId="1D314CFA" w14:textId="77777777" w:rsidR="0050110C" w:rsidRPr="00007F83" w:rsidRDefault="0050110C" w:rsidP="0050110C">
      <w:pPr>
        <w:contextualSpacing/>
        <w:rPr>
          <w:rFonts w:ascii="Helvetica Neue" w:hAnsi="Helvetica Neue"/>
          <w:sz w:val="16"/>
          <w:szCs w:val="16"/>
        </w:rPr>
      </w:pPr>
    </w:p>
    <w:p w14:paraId="0762D596" w14:textId="77777777" w:rsidR="0050110C" w:rsidRPr="00007F83" w:rsidRDefault="0050110C" w:rsidP="0050110C">
      <w:pPr>
        <w:pStyle w:val="Heading5"/>
        <w:ind w:left="0"/>
        <w:contextualSpacing/>
        <w:rPr>
          <w:rFonts w:ascii="Helvetica Neue" w:hAnsi="Helvetica Neue"/>
          <w:color w:val="0079C1"/>
        </w:rPr>
      </w:pPr>
      <w:r w:rsidRPr="00007F83">
        <w:rPr>
          <w:rFonts w:ascii="Helvetica Neue" w:hAnsi="Helvetica Neue"/>
          <w:color w:val="0079C1"/>
        </w:rPr>
        <w:t>Housekeeping and Maintenance</w:t>
      </w:r>
    </w:p>
    <w:p w14:paraId="75A888E5" w14:textId="77777777" w:rsidR="0050110C" w:rsidRPr="00007F83" w:rsidRDefault="0050110C" w:rsidP="0050110C">
      <w:pPr>
        <w:pStyle w:val="Heading5"/>
        <w:ind w:left="0"/>
        <w:contextualSpacing/>
        <w:rPr>
          <w:rFonts w:ascii="Helvetica Neue" w:hAnsi="Helvetica Neue"/>
          <w:sz w:val="16"/>
          <w:szCs w:val="16"/>
        </w:rPr>
      </w:pPr>
    </w:p>
    <w:p w14:paraId="5D98BC3D" w14:textId="77777777" w:rsidR="0050110C" w:rsidRPr="00007F83" w:rsidRDefault="0050110C" w:rsidP="0050110C">
      <w:pPr>
        <w:pStyle w:val="Heading5"/>
        <w:ind w:left="180"/>
        <w:contextualSpacing/>
        <w:rPr>
          <w:rFonts w:ascii="Helvetica Neue" w:hAnsi="Helvetica Neue"/>
          <w:sz w:val="22"/>
          <w:szCs w:val="22"/>
        </w:rPr>
      </w:pPr>
      <w:r w:rsidRPr="00007F83">
        <w:rPr>
          <w:rFonts w:ascii="Helvetica Neue" w:hAnsi="Helvetica Neue"/>
          <w:sz w:val="22"/>
          <w:szCs w:val="22"/>
        </w:rPr>
        <w:t>As part of a holistic approach to reducing asthma triggers and allergies in the home, families should be encouraged to:</w:t>
      </w:r>
    </w:p>
    <w:p w14:paraId="477A6486" w14:textId="77777777" w:rsidR="0050110C" w:rsidRPr="00007F83" w:rsidRDefault="0050110C" w:rsidP="0050110C">
      <w:pPr>
        <w:pStyle w:val="Heading5"/>
        <w:ind w:left="180"/>
        <w:contextualSpacing/>
        <w:rPr>
          <w:rFonts w:ascii="Helvetica Neue" w:hAnsi="Helvetica Neue"/>
          <w:sz w:val="16"/>
          <w:szCs w:val="16"/>
        </w:rPr>
      </w:pPr>
    </w:p>
    <w:p w14:paraId="3D6F45E4" w14:textId="77777777" w:rsidR="0050110C" w:rsidRPr="00007F83" w:rsidRDefault="0050110C" w:rsidP="0050110C">
      <w:pPr>
        <w:pStyle w:val="BodyText"/>
        <w:numPr>
          <w:ilvl w:val="0"/>
          <w:numId w:val="8"/>
        </w:numPr>
        <w:tabs>
          <w:tab w:val="left" w:pos="540"/>
        </w:tabs>
        <w:spacing w:before="10"/>
        <w:ind w:left="540" w:right="231" w:hanging="270"/>
        <w:contextualSpacing/>
        <w:rPr>
          <w:rFonts w:ascii="Helvetica Neue" w:hAnsi="Helvetica Neue" w:cs="Calibri"/>
          <w:sz w:val="22"/>
          <w:szCs w:val="22"/>
        </w:rPr>
      </w:pPr>
      <w:r w:rsidRPr="00007F83">
        <w:rPr>
          <w:rFonts w:ascii="Helvetica Neue" w:hAnsi="Helvetica Neue" w:cs="Calibri"/>
          <w:sz w:val="22"/>
          <w:szCs w:val="22"/>
        </w:rPr>
        <w:t xml:space="preserve">Use zippered mattress covers and pillow covers </w:t>
      </w:r>
      <w:r w:rsidRPr="00007F83">
        <w:rPr>
          <w:rFonts w:ascii="Helvetica Neue" w:hAnsi="Helvetica Neue"/>
          <w:sz w:val="22"/>
          <w:szCs w:val="22"/>
        </w:rPr>
        <w:t xml:space="preserve">under sheets and pillowcases and discouraged from using feather </w:t>
      </w:r>
      <w:r w:rsidRPr="00007F83">
        <w:rPr>
          <w:rFonts w:ascii="Helvetica Neue" w:hAnsi="Helvetica Neue" w:cs="Calibri"/>
          <w:sz w:val="22"/>
          <w:szCs w:val="22"/>
        </w:rPr>
        <w:t xml:space="preserve">or down pillows. They should look for “hypoallergenic” </w:t>
      </w:r>
      <w:r w:rsidRPr="00007F83">
        <w:rPr>
          <w:rFonts w:ascii="Helvetica Neue" w:hAnsi="Helvetica Neue"/>
          <w:sz w:val="22"/>
          <w:szCs w:val="22"/>
        </w:rPr>
        <w:t xml:space="preserve">bedding. </w:t>
      </w:r>
    </w:p>
    <w:p w14:paraId="70D9142A" w14:textId="77777777" w:rsidR="0050110C" w:rsidRPr="00007F83" w:rsidRDefault="0050110C" w:rsidP="0050110C">
      <w:pPr>
        <w:pStyle w:val="BodyText"/>
        <w:numPr>
          <w:ilvl w:val="0"/>
          <w:numId w:val="8"/>
        </w:numPr>
        <w:tabs>
          <w:tab w:val="left" w:pos="540"/>
        </w:tabs>
        <w:spacing w:before="2"/>
        <w:ind w:left="540" w:right="168" w:hanging="270"/>
        <w:contextualSpacing/>
        <w:rPr>
          <w:rFonts w:ascii="Helvetica Neue" w:hAnsi="Helvetica Neue"/>
          <w:sz w:val="22"/>
          <w:szCs w:val="22"/>
        </w:rPr>
      </w:pPr>
      <w:r w:rsidRPr="00007F83">
        <w:rPr>
          <w:rFonts w:ascii="Helvetica Neue" w:hAnsi="Helvetica Neue"/>
          <w:sz w:val="22"/>
          <w:szCs w:val="22"/>
        </w:rPr>
        <w:t xml:space="preserve">Routinely wash blankets, sheets, pillowcases, </w:t>
      </w:r>
      <w:r w:rsidRPr="00007F83">
        <w:rPr>
          <w:rFonts w:ascii="Helvetica Neue" w:hAnsi="Helvetica Neue" w:cs="Calibri"/>
          <w:sz w:val="22"/>
          <w:szCs w:val="22"/>
        </w:rPr>
        <w:t xml:space="preserve">and mattress pads in hot water and detergent weekly and use high heat in clothes </w:t>
      </w:r>
      <w:r w:rsidRPr="00007F83">
        <w:rPr>
          <w:rFonts w:ascii="Helvetica Neue" w:hAnsi="Helvetica Neue"/>
          <w:sz w:val="22"/>
          <w:szCs w:val="22"/>
        </w:rPr>
        <w:t xml:space="preserve">dryers. </w:t>
      </w:r>
    </w:p>
    <w:p w14:paraId="52E79561" w14:textId="77777777" w:rsidR="0050110C" w:rsidRPr="00007F83" w:rsidRDefault="0050110C" w:rsidP="0050110C">
      <w:pPr>
        <w:pStyle w:val="BodyText"/>
        <w:numPr>
          <w:ilvl w:val="0"/>
          <w:numId w:val="8"/>
        </w:numPr>
        <w:tabs>
          <w:tab w:val="left" w:pos="540"/>
        </w:tabs>
        <w:spacing w:before="1"/>
        <w:ind w:left="540" w:right="341" w:hanging="270"/>
        <w:contextualSpacing/>
        <w:rPr>
          <w:rFonts w:ascii="Helvetica Neue" w:hAnsi="Helvetica Neue"/>
          <w:sz w:val="11"/>
          <w:szCs w:val="11"/>
        </w:rPr>
      </w:pPr>
      <w:r w:rsidRPr="00007F83">
        <w:rPr>
          <w:rFonts w:ascii="Helvetica Neue" w:hAnsi="Helvetica Neue" w:cs="Calibri"/>
          <w:sz w:val="22"/>
          <w:szCs w:val="22"/>
        </w:rPr>
        <w:t xml:space="preserve">Change the filter on their furnace and air conditioner at least a couple of times each year. The “MERV” rating on the package for air filters should be at </w:t>
      </w:r>
      <w:r w:rsidRPr="00007F83">
        <w:rPr>
          <w:rFonts w:ascii="Helvetica Neue" w:hAnsi="Helvetica Neue"/>
          <w:sz w:val="22"/>
          <w:szCs w:val="22"/>
        </w:rPr>
        <w:t xml:space="preserve">least 8, if allowable by the equipment manufacturer. </w:t>
      </w:r>
    </w:p>
    <w:p w14:paraId="195A897A" w14:textId="77777777" w:rsidR="0050110C" w:rsidRPr="00007F83" w:rsidRDefault="0050110C" w:rsidP="0050110C">
      <w:pPr>
        <w:pStyle w:val="BodyText"/>
        <w:tabs>
          <w:tab w:val="left" w:pos="540"/>
        </w:tabs>
        <w:spacing w:before="1"/>
        <w:ind w:left="540" w:right="341"/>
        <w:contextualSpacing/>
        <w:rPr>
          <w:rFonts w:ascii="Helvetica Neue" w:hAnsi="Helvetica Neue"/>
          <w:sz w:val="11"/>
          <w:szCs w:val="11"/>
        </w:rPr>
      </w:pPr>
    </w:p>
    <w:p w14:paraId="4158BBA0" w14:textId="77777777" w:rsidR="0050110C" w:rsidRPr="00007F83" w:rsidRDefault="0050110C" w:rsidP="0050110C">
      <w:pPr>
        <w:pStyle w:val="Heading5"/>
        <w:ind w:left="0"/>
        <w:contextualSpacing/>
        <w:rPr>
          <w:rFonts w:ascii="Helvetica Neue" w:hAnsi="Helvetica Neue"/>
          <w:color w:val="0079C1"/>
        </w:rPr>
      </w:pPr>
    </w:p>
    <w:p w14:paraId="0422CCB5" w14:textId="77777777" w:rsidR="0050110C" w:rsidRPr="00007F83" w:rsidRDefault="0050110C" w:rsidP="0050110C">
      <w:pPr>
        <w:pStyle w:val="Heading5"/>
        <w:ind w:left="0"/>
        <w:contextualSpacing/>
        <w:rPr>
          <w:rFonts w:ascii="Helvetica Neue" w:hAnsi="Helvetica Neue"/>
          <w:color w:val="0079C1"/>
        </w:rPr>
      </w:pPr>
    </w:p>
    <w:p w14:paraId="4613FE97" w14:textId="77777777" w:rsidR="0050110C" w:rsidRPr="00007F83" w:rsidRDefault="0050110C" w:rsidP="0050110C">
      <w:pPr>
        <w:pStyle w:val="Heading5"/>
        <w:ind w:left="0"/>
        <w:contextualSpacing/>
        <w:rPr>
          <w:rFonts w:ascii="Helvetica Neue" w:hAnsi="Helvetica Neue"/>
          <w:color w:val="0079C1"/>
        </w:rPr>
      </w:pPr>
      <w:r w:rsidRPr="00007F83">
        <w:rPr>
          <w:rFonts w:ascii="Helvetica Neue" w:hAnsi="Helvetica Neue"/>
          <w:color w:val="0079C1"/>
        </w:rPr>
        <w:t>Pets</w:t>
      </w:r>
    </w:p>
    <w:p w14:paraId="081AC199" w14:textId="77777777" w:rsidR="0050110C" w:rsidRPr="00007F83" w:rsidRDefault="0050110C" w:rsidP="0050110C">
      <w:pPr>
        <w:pStyle w:val="Heading5"/>
        <w:ind w:left="0"/>
        <w:contextualSpacing/>
        <w:rPr>
          <w:rFonts w:ascii="Helvetica Neue" w:hAnsi="Helvetica Neue"/>
          <w:color w:val="0079C1"/>
        </w:rPr>
      </w:pPr>
    </w:p>
    <w:p w14:paraId="0581BCCA" w14:textId="77777777" w:rsidR="0050110C" w:rsidRPr="00007F83" w:rsidRDefault="0050110C" w:rsidP="0050110C">
      <w:pPr>
        <w:pStyle w:val="Heading5"/>
        <w:ind w:left="90"/>
        <w:contextualSpacing/>
        <w:rPr>
          <w:rFonts w:ascii="Helvetica Neue" w:hAnsi="Helvetica Neue"/>
          <w:sz w:val="22"/>
          <w:szCs w:val="22"/>
        </w:rPr>
      </w:pPr>
      <w:r w:rsidRPr="00007F83">
        <w:rPr>
          <w:rFonts w:ascii="Helvetica Neue" w:hAnsi="Helvetica Neue"/>
          <w:sz w:val="22"/>
          <w:szCs w:val="22"/>
        </w:rPr>
        <w:t>If the family has pets, they should be advised to:</w:t>
      </w:r>
    </w:p>
    <w:p w14:paraId="5D343951" w14:textId="77777777" w:rsidR="0050110C" w:rsidRPr="00007F83" w:rsidRDefault="0050110C" w:rsidP="0050110C">
      <w:pPr>
        <w:pStyle w:val="Heading5"/>
        <w:ind w:left="90"/>
        <w:contextualSpacing/>
        <w:rPr>
          <w:rFonts w:ascii="Helvetica Neue" w:hAnsi="Helvetica Neue"/>
          <w:color w:val="0079C1"/>
          <w:sz w:val="16"/>
          <w:szCs w:val="16"/>
        </w:rPr>
      </w:pPr>
    </w:p>
    <w:p w14:paraId="3787D183" w14:textId="77777777" w:rsidR="0050110C" w:rsidRPr="00007F83" w:rsidRDefault="0050110C" w:rsidP="0050110C">
      <w:pPr>
        <w:pStyle w:val="BodyText"/>
        <w:numPr>
          <w:ilvl w:val="0"/>
          <w:numId w:val="8"/>
        </w:numPr>
        <w:tabs>
          <w:tab w:val="left" w:pos="477"/>
        </w:tabs>
        <w:spacing w:before="2"/>
        <w:ind w:left="720" w:right="422" w:hanging="360"/>
        <w:contextualSpacing/>
        <w:rPr>
          <w:rFonts w:ascii="Helvetica Neue" w:hAnsi="Helvetica Neue" w:cs="Calibri"/>
          <w:sz w:val="22"/>
          <w:szCs w:val="22"/>
        </w:rPr>
      </w:pPr>
      <w:r w:rsidRPr="00007F83">
        <w:rPr>
          <w:rFonts w:ascii="Helvetica Neue" w:hAnsi="Helvetica Neue"/>
          <w:sz w:val="22"/>
          <w:szCs w:val="22"/>
        </w:rPr>
        <w:t xml:space="preserve">Keep furry and feathered pets out of sleeping </w:t>
      </w:r>
      <w:r w:rsidRPr="00007F83">
        <w:rPr>
          <w:rFonts w:ascii="Helvetica Neue" w:hAnsi="Helvetica Neue" w:cs="Calibri"/>
          <w:sz w:val="22"/>
          <w:szCs w:val="22"/>
        </w:rPr>
        <w:t xml:space="preserve">areas and off of furniture, and keep bedroom doors </w:t>
      </w:r>
      <w:r w:rsidRPr="00007F83">
        <w:rPr>
          <w:rFonts w:ascii="Helvetica Neue" w:hAnsi="Helvetica Neue"/>
          <w:sz w:val="22"/>
          <w:szCs w:val="22"/>
        </w:rPr>
        <w:t>closed to them.</w:t>
      </w:r>
    </w:p>
    <w:p w14:paraId="707D5672" w14:textId="77777777" w:rsidR="0050110C" w:rsidRPr="00007F83" w:rsidRDefault="0050110C" w:rsidP="0050110C">
      <w:pPr>
        <w:pStyle w:val="BodyText"/>
        <w:numPr>
          <w:ilvl w:val="0"/>
          <w:numId w:val="8"/>
        </w:numPr>
        <w:tabs>
          <w:tab w:val="left" w:pos="477"/>
        </w:tabs>
        <w:spacing w:before="3"/>
        <w:ind w:left="720" w:right="463" w:hanging="360"/>
        <w:contextualSpacing/>
        <w:jc w:val="both"/>
        <w:rPr>
          <w:rFonts w:ascii="Helvetica Neue" w:hAnsi="Helvetica Neue"/>
          <w:sz w:val="22"/>
          <w:szCs w:val="22"/>
        </w:rPr>
      </w:pPr>
      <w:r w:rsidRPr="00007F83">
        <w:rPr>
          <w:rFonts w:ascii="Helvetica Neue" w:hAnsi="Helvetica Neue" w:cs="Calibri"/>
          <w:sz w:val="22"/>
          <w:szCs w:val="22"/>
        </w:rPr>
        <w:t>Clean pet beds, litter boxes and cages frequently.</w:t>
      </w:r>
    </w:p>
    <w:p w14:paraId="136A34AD" w14:textId="77777777" w:rsidR="0050110C" w:rsidRPr="00007F83" w:rsidRDefault="0050110C" w:rsidP="0050110C">
      <w:pPr>
        <w:pStyle w:val="BodyText"/>
        <w:numPr>
          <w:ilvl w:val="0"/>
          <w:numId w:val="8"/>
        </w:numPr>
        <w:tabs>
          <w:tab w:val="left" w:pos="477"/>
        </w:tabs>
        <w:spacing w:before="3"/>
        <w:ind w:left="720" w:right="463" w:hanging="360"/>
        <w:contextualSpacing/>
        <w:jc w:val="both"/>
        <w:rPr>
          <w:rFonts w:ascii="Helvetica Neue" w:hAnsi="Helvetica Neue"/>
          <w:sz w:val="22"/>
          <w:szCs w:val="22"/>
        </w:rPr>
      </w:pPr>
      <w:r w:rsidRPr="00007F83">
        <w:rPr>
          <w:rFonts w:ascii="Helvetica Neue" w:hAnsi="Helvetica Neue" w:cs="Calibri"/>
          <w:sz w:val="22"/>
          <w:szCs w:val="22"/>
        </w:rPr>
        <w:t xml:space="preserve">Damp dust with a microfiber cloth and vacuum often, preferably with a HEPA vacuum. This will reduce pet hair and </w:t>
      </w:r>
      <w:r w:rsidRPr="00007F83">
        <w:rPr>
          <w:rFonts w:ascii="Helvetica Neue" w:hAnsi="Helvetica Neue"/>
          <w:sz w:val="22"/>
          <w:szCs w:val="22"/>
        </w:rPr>
        <w:t>dander, or feathers.</w:t>
      </w:r>
    </w:p>
    <w:p w14:paraId="6C737BA1" w14:textId="77777777" w:rsidR="0050110C" w:rsidRPr="00007F83" w:rsidRDefault="0050110C" w:rsidP="0050110C">
      <w:pPr>
        <w:spacing w:before="1"/>
        <w:ind w:left="480"/>
        <w:contextualSpacing/>
        <w:rPr>
          <w:rFonts w:ascii="Helvetica Neue" w:hAnsi="Helvetica Neue"/>
          <w:sz w:val="20"/>
          <w:szCs w:val="20"/>
        </w:rPr>
      </w:pPr>
    </w:p>
    <w:p w14:paraId="255AC4D4" w14:textId="77777777" w:rsidR="0050110C" w:rsidRPr="00007F83" w:rsidRDefault="0050110C" w:rsidP="0050110C">
      <w:pPr>
        <w:spacing w:before="1"/>
        <w:ind w:left="480"/>
        <w:contextualSpacing/>
        <w:rPr>
          <w:rFonts w:ascii="Helvetica Neue" w:hAnsi="Helvetica Neue"/>
          <w:sz w:val="20"/>
          <w:szCs w:val="20"/>
        </w:rPr>
      </w:pPr>
    </w:p>
    <w:p w14:paraId="263DBDE0" w14:textId="77777777" w:rsidR="0050110C" w:rsidRPr="00007F83" w:rsidRDefault="0050110C" w:rsidP="0050110C">
      <w:pPr>
        <w:pStyle w:val="Heading5"/>
        <w:ind w:left="0"/>
        <w:contextualSpacing/>
        <w:rPr>
          <w:rFonts w:ascii="Helvetica Neue" w:hAnsi="Helvetica Neue"/>
          <w:color w:val="0079C1"/>
        </w:rPr>
      </w:pPr>
      <w:r w:rsidRPr="00007F83">
        <w:rPr>
          <w:rFonts w:ascii="Helvetica Neue" w:hAnsi="Helvetica Neue"/>
          <w:color w:val="0079C1"/>
        </w:rPr>
        <w:t>Pollen, Pollution and Fragrances</w:t>
      </w:r>
    </w:p>
    <w:p w14:paraId="29AA1172" w14:textId="77777777" w:rsidR="0050110C" w:rsidRPr="00007F83" w:rsidRDefault="0050110C" w:rsidP="0050110C">
      <w:pPr>
        <w:pStyle w:val="Heading5"/>
        <w:ind w:left="0"/>
        <w:contextualSpacing/>
        <w:rPr>
          <w:rFonts w:ascii="Helvetica Neue" w:hAnsi="Helvetica Neue"/>
          <w:color w:val="0079C1"/>
        </w:rPr>
      </w:pPr>
    </w:p>
    <w:p w14:paraId="7C6BF86F" w14:textId="77777777" w:rsidR="0050110C" w:rsidRPr="00007F83" w:rsidRDefault="0050110C" w:rsidP="0050110C">
      <w:pPr>
        <w:pStyle w:val="Heading5"/>
        <w:ind w:left="0" w:firstLine="90"/>
        <w:contextualSpacing/>
        <w:rPr>
          <w:rFonts w:ascii="Helvetica Neue" w:hAnsi="Helvetica Neue"/>
          <w:color w:val="0079C1"/>
          <w:sz w:val="22"/>
          <w:szCs w:val="22"/>
        </w:rPr>
      </w:pPr>
      <w:r w:rsidRPr="00007F83">
        <w:rPr>
          <w:rFonts w:ascii="Helvetica Neue" w:hAnsi="Helvetica Neue"/>
          <w:sz w:val="22"/>
          <w:szCs w:val="22"/>
        </w:rPr>
        <w:lastRenderedPageBreak/>
        <w:t>Families should be encouraged to:</w:t>
      </w:r>
    </w:p>
    <w:p w14:paraId="5526B91A" w14:textId="77777777" w:rsidR="0050110C" w:rsidRPr="00007F83" w:rsidRDefault="0050110C" w:rsidP="0050110C">
      <w:pPr>
        <w:pStyle w:val="BodyText"/>
        <w:numPr>
          <w:ilvl w:val="0"/>
          <w:numId w:val="8"/>
        </w:numPr>
        <w:tabs>
          <w:tab w:val="left" w:pos="477"/>
        </w:tabs>
        <w:spacing w:before="82"/>
        <w:ind w:left="717" w:right="191" w:hanging="357"/>
        <w:contextualSpacing/>
        <w:rPr>
          <w:rFonts w:ascii="Helvetica Neue" w:hAnsi="Helvetica Neue"/>
          <w:sz w:val="22"/>
          <w:szCs w:val="22"/>
        </w:rPr>
      </w:pPr>
      <w:r w:rsidRPr="00007F83">
        <w:rPr>
          <w:rFonts w:ascii="Helvetica Neue" w:hAnsi="Helvetica Neue"/>
          <w:sz w:val="22"/>
          <w:szCs w:val="22"/>
        </w:rPr>
        <w:t xml:space="preserve">Shower or wash hair at night before going to </w:t>
      </w:r>
      <w:r w:rsidRPr="00007F83">
        <w:rPr>
          <w:rFonts w:ascii="Helvetica Neue" w:hAnsi="Helvetica Neue" w:cs="Calibri"/>
          <w:sz w:val="22"/>
          <w:szCs w:val="22"/>
        </w:rPr>
        <w:t xml:space="preserve">sleep when they have spent time outdoors, and wear clean </w:t>
      </w:r>
      <w:r w:rsidRPr="00007F83">
        <w:rPr>
          <w:rFonts w:ascii="Helvetica Neue" w:hAnsi="Helvetica Neue"/>
          <w:sz w:val="22"/>
          <w:szCs w:val="22"/>
        </w:rPr>
        <w:t>clothing daily. This is especially important when the pollen count is high.</w:t>
      </w:r>
    </w:p>
    <w:p w14:paraId="4998012C" w14:textId="77777777" w:rsidR="0050110C" w:rsidRPr="00007F83" w:rsidRDefault="0050110C" w:rsidP="0050110C">
      <w:pPr>
        <w:pStyle w:val="BodyText"/>
        <w:numPr>
          <w:ilvl w:val="0"/>
          <w:numId w:val="8"/>
        </w:numPr>
        <w:tabs>
          <w:tab w:val="left" w:pos="477"/>
        </w:tabs>
        <w:ind w:left="717" w:right="121" w:hanging="357"/>
        <w:contextualSpacing/>
        <w:rPr>
          <w:rFonts w:ascii="Helvetica Neue" w:hAnsi="Helvetica Neue"/>
          <w:sz w:val="22"/>
          <w:szCs w:val="22"/>
        </w:rPr>
      </w:pPr>
      <w:r w:rsidRPr="00007F83">
        <w:rPr>
          <w:rFonts w:ascii="Helvetica Neue" w:hAnsi="Helvetica Neue" w:cs="Calibri"/>
          <w:sz w:val="22"/>
          <w:szCs w:val="22"/>
        </w:rPr>
        <w:t xml:space="preserve">Ventilate their home and be sure appliances are </w:t>
      </w:r>
      <w:r w:rsidRPr="00007F83">
        <w:rPr>
          <w:rFonts w:ascii="Helvetica Neue" w:hAnsi="Helvetica Neue"/>
          <w:sz w:val="22"/>
          <w:szCs w:val="22"/>
        </w:rPr>
        <w:t>vented to the outside. They should use exhaust fans in the kitchen and bathroom and a</w:t>
      </w:r>
      <w:r w:rsidRPr="00007F83">
        <w:rPr>
          <w:rFonts w:ascii="Helvetica Neue" w:hAnsi="Helvetica Neue" w:cs="Calibri"/>
          <w:sz w:val="22"/>
          <w:szCs w:val="22"/>
        </w:rPr>
        <w:t>void smoke from fireplaces, fire pits and charcoal grills.</w:t>
      </w:r>
    </w:p>
    <w:p w14:paraId="6771CFF2" w14:textId="77777777" w:rsidR="0050110C" w:rsidRPr="00007F83" w:rsidRDefault="0050110C" w:rsidP="0050110C">
      <w:pPr>
        <w:pStyle w:val="BodyText"/>
        <w:numPr>
          <w:ilvl w:val="0"/>
          <w:numId w:val="8"/>
        </w:numPr>
        <w:tabs>
          <w:tab w:val="left" w:pos="477"/>
        </w:tabs>
        <w:spacing w:before="49"/>
        <w:ind w:left="717" w:right="123" w:hanging="357"/>
        <w:contextualSpacing/>
        <w:rPr>
          <w:rFonts w:ascii="Helvetica Neue" w:hAnsi="Helvetica Neue" w:cs="Calibri"/>
          <w:sz w:val="22"/>
          <w:szCs w:val="22"/>
        </w:rPr>
      </w:pPr>
      <w:r w:rsidRPr="00007F83">
        <w:rPr>
          <w:rFonts w:ascii="Helvetica Neue" w:hAnsi="Helvetica Neue" w:cs="Calibri"/>
          <w:sz w:val="22"/>
          <w:szCs w:val="22"/>
        </w:rPr>
        <w:t xml:space="preserve">Avoid </w:t>
      </w:r>
      <w:r w:rsidRPr="00007F83">
        <w:rPr>
          <w:rFonts w:ascii="Helvetica Neue" w:hAnsi="Helvetica Neue"/>
          <w:sz w:val="22"/>
          <w:szCs w:val="22"/>
        </w:rPr>
        <w:t xml:space="preserve">having air fresheners, incense, scented candles </w:t>
      </w:r>
      <w:r w:rsidRPr="00007F83">
        <w:rPr>
          <w:rFonts w:ascii="Helvetica Neue" w:hAnsi="Helvetica Neue" w:cs="Calibri"/>
          <w:sz w:val="22"/>
          <w:szCs w:val="22"/>
        </w:rPr>
        <w:t xml:space="preserve">and fresh flowers in their home and use “fragrance free” laundry and cleaning products. Perfume </w:t>
      </w:r>
      <w:r w:rsidRPr="00007F83">
        <w:rPr>
          <w:rFonts w:ascii="Helvetica Neue" w:hAnsi="Helvetica Neue"/>
          <w:sz w:val="22"/>
          <w:szCs w:val="22"/>
        </w:rPr>
        <w:t xml:space="preserve">and scented personal care products can trigger </w:t>
      </w:r>
      <w:r w:rsidRPr="00007F83">
        <w:rPr>
          <w:rFonts w:ascii="Helvetica Neue" w:hAnsi="Helvetica Neue" w:cs="Calibri"/>
          <w:sz w:val="22"/>
          <w:szCs w:val="22"/>
        </w:rPr>
        <w:t>allergic reactions.</w:t>
      </w:r>
    </w:p>
    <w:p w14:paraId="14436463" w14:textId="77777777" w:rsidR="0050110C" w:rsidRPr="00007F83" w:rsidRDefault="0050110C" w:rsidP="0050110C">
      <w:pPr>
        <w:spacing w:before="1"/>
        <w:ind w:left="240"/>
        <w:contextualSpacing/>
        <w:rPr>
          <w:rFonts w:ascii="Helvetica Neue" w:hAnsi="Helvetica Neue"/>
          <w:sz w:val="20"/>
          <w:szCs w:val="20"/>
        </w:rPr>
      </w:pPr>
    </w:p>
    <w:p w14:paraId="786EEBE6" w14:textId="77777777" w:rsidR="0050110C" w:rsidRPr="00007F83" w:rsidRDefault="0050110C" w:rsidP="0050110C">
      <w:pPr>
        <w:spacing w:before="1"/>
        <w:ind w:left="240"/>
        <w:contextualSpacing/>
        <w:rPr>
          <w:rFonts w:ascii="Helvetica Neue" w:hAnsi="Helvetica Neue"/>
          <w:sz w:val="20"/>
          <w:szCs w:val="20"/>
        </w:rPr>
      </w:pPr>
    </w:p>
    <w:p w14:paraId="525CD0C3" w14:textId="77777777" w:rsidR="0050110C" w:rsidRPr="00007F83" w:rsidRDefault="0050110C" w:rsidP="0050110C">
      <w:pPr>
        <w:pStyle w:val="Heading5"/>
        <w:ind w:left="0"/>
        <w:contextualSpacing/>
        <w:rPr>
          <w:rFonts w:ascii="Helvetica Neue" w:hAnsi="Helvetica Neue"/>
          <w:color w:val="0079C1"/>
        </w:rPr>
      </w:pPr>
      <w:r w:rsidRPr="00007F83">
        <w:rPr>
          <w:rFonts w:ascii="Helvetica Neue" w:hAnsi="Helvetica Neue"/>
          <w:color w:val="0079C1"/>
        </w:rPr>
        <w:t>Smoking</w:t>
      </w:r>
    </w:p>
    <w:p w14:paraId="4DC1AC92" w14:textId="77777777" w:rsidR="0050110C" w:rsidRPr="00007F83" w:rsidRDefault="0050110C" w:rsidP="0050110C">
      <w:pPr>
        <w:pStyle w:val="Heading5"/>
        <w:ind w:left="0"/>
        <w:contextualSpacing/>
        <w:rPr>
          <w:rFonts w:ascii="Helvetica Neue" w:hAnsi="Helvetica Neue"/>
          <w:color w:val="0079C1"/>
          <w:sz w:val="20"/>
          <w:szCs w:val="20"/>
        </w:rPr>
      </w:pPr>
    </w:p>
    <w:p w14:paraId="1A062DD0" w14:textId="77777777" w:rsidR="0050110C" w:rsidRPr="00007F83" w:rsidRDefault="0050110C" w:rsidP="0050110C">
      <w:pPr>
        <w:pStyle w:val="Heading5"/>
        <w:ind w:left="90"/>
        <w:contextualSpacing/>
        <w:rPr>
          <w:rFonts w:ascii="Helvetica Neue" w:hAnsi="Helvetica Neue"/>
          <w:color w:val="0079C1"/>
        </w:rPr>
      </w:pPr>
      <w:r w:rsidRPr="00007F83">
        <w:rPr>
          <w:rFonts w:ascii="Helvetica Neue" w:hAnsi="Helvetica Neue"/>
          <w:color w:val="000000" w:themeColor="text1"/>
          <w:sz w:val="22"/>
          <w:szCs w:val="22"/>
        </w:rPr>
        <w:t xml:space="preserve">If a family member smokes and they would like to quit, encourage them to look for help. Many programs can provide help for free. Good resources for smoking cessation help include the </w:t>
      </w:r>
      <w:r w:rsidRPr="00007F83">
        <w:rPr>
          <w:rFonts w:ascii="Helvetica Neue" w:hAnsi="Helvetica Neue" w:cs="Calibri"/>
          <w:color w:val="000000" w:themeColor="text1"/>
          <w:sz w:val="22"/>
          <w:szCs w:val="22"/>
        </w:rPr>
        <w:t xml:space="preserve">American Lung Association hotline at </w:t>
      </w:r>
      <w:r w:rsidRPr="00007F83">
        <w:rPr>
          <w:rFonts w:ascii="Helvetica Neue" w:hAnsi="Helvetica Neue"/>
          <w:color w:val="000000" w:themeColor="text1"/>
          <w:sz w:val="22"/>
          <w:szCs w:val="22"/>
        </w:rPr>
        <w:t xml:space="preserve">1-800-LUNG-USA, or the website smokefree.gov. </w:t>
      </w:r>
      <w:r w:rsidRPr="00007F83">
        <w:rPr>
          <w:rFonts w:ascii="Helvetica Neue" w:hAnsi="Helvetica Neue" w:cs="Calibri"/>
          <w:color w:val="000000" w:themeColor="text1"/>
          <w:sz w:val="22"/>
          <w:szCs w:val="22"/>
        </w:rPr>
        <w:t xml:space="preserve">Until the family member has quit, they should be counseled to smoke outside and away from </w:t>
      </w:r>
      <w:r w:rsidRPr="00007F83">
        <w:rPr>
          <w:rFonts w:ascii="Helvetica Neue" w:hAnsi="Helvetica Neue"/>
          <w:color w:val="000000" w:themeColor="text1"/>
          <w:sz w:val="22"/>
          <w:szCs w:val="22"/>
        </w:rPr>
        <w:t>children, as smoke in the air can give other family members, especially children, asthma and other lung diseases.</w:t>
      </w:r>
    </w:p>
    <w:p w14:paraId="7A18570E" w14:textId="77777777" w:rsidR="0050110C" w:rsidRPr="00007F83" w:rsidRDefault="0050110C" w:rsidP="0050110C">
      <w:pPr>
        <w:pStyle w:val="Heading5"/>
        <w:ind w:left="90"/>
        <w:contextualSpacing/>
        <w:rPr>
          <w:rFonts w:ascii="Helvetica Neue" w:hAnsi="Helvetica Neue"/>
          <w:color w:val="0079C1"/>
        </w:rPr>
      </w:pPr>
    </w:p>
    <w:p w14:paraId="12D0B3C4" w14:textId="77777777" w:rsidR="0050110C" w:rsidRPr="00007F83" w:rsidRDefault="0050110C" w:rsidP="0050110C">
      <w:pPr>
        <w:pStyle w:val="Heading5"/>
        <w:ind w:left="90"/>
        <w:contextualSpacing/>
        <w:rPr>
          <w:rFonts w:ascii="Helvetica Neue" w:hAnsi="Helvetica Neue"/>
          <w:color w:val="0079C1"/>
        </w:rPr>
      </w:pPr>
      <w:r w:rsidRPr="00007F83">
        <w:rPr>
          <w:rFonts w:ascii="Helvetica Neue" w:hAnsi="Helvetica Neue"/>
          <w:color w:val="0079C1"/>
        </w:rPr>
        <w:t>Mold and Moisture</w:t>
      </w:r>
    </w:p>
    <w:p w14:paraId="6B8D2D75" w14:textId="77777777" w:rsidR="0050110C" w:rsidRPr="00007F83" w:rsidRDefault="0050110C" w:rsidP="0050110C">
      <w:pPr>
        <w:pStyle w:val="Heading5"/>
        <w:spacing w:before="53"/>
        <w:contextualSpacing/>
        <w:rPr>
          <w:rFonts w:ascii="Helvetica Neue" w:hAnsi="Helvetica Neue"/>
          <w:sz w:val="20"/>
          <w:szCs w:val="20"/>
        </w:rPr>
      </w:pPr>
    </w:p>
    <w:p w14:paraId="2215D7BE" w14:textId="77777777" w:rsidR="0050110C" w:rsidRPr="00007F83" w:rsidRDefault="0050110C" w:rsidP="0050110C">
      <w:pPr>
        <w:pStyle w:val="Heading5"/>
        <w:spacing w:before="53"/>
        <w:contextualSpacing/>
        <w:rPr>
          <w:rFonts w:ascii="Helvetica Neue" w:hAnsi="Helvetica Neue"/>
          <w:sz w:val="22"/>
          <w:szCs w:val="22"/>
        </w:rPr>
      </w:pPr>
      <w:r w:rsidRPr="00007F83">
        <w:rPr>
          <w:rFonts w:ascii="Helvetica Neue" w:hAnsi="Helvetica Neue"/>
          <w:sz w:val="22"/>
          <w:szCs w:val="22"/>
        </w:rPr>
        <w:t>In order to avoid substantial mold growth in a home, a family should be coached to:</w:t>
      </w:r>
    </w:p>
    <w:p w14:paraId="3B025FC7" w14:textId="77777777" w:rsidR="0050110C" w:rsidRPr="00007F83" w:rsidRDefault="0050110C" w:rsidP="0050110C">
      <w:pPr>
        <w:pStyle w:val="Heading5"/>
        <w:spacing w:before="53"/>
        <w:contextualSpacing/>
        <w:rPr>
          <w:rFonts w:ascii="Helvetica Neue" w:hAnsi="Helvetica Neue" w:cs="Calibri"/>
          <w:sz w:val="16"/>
          <w:szCs w:val="16"/>
        </w:rPr>
      </w:pPr>
    </w:p>
    <w:p w14:paraId="65212145" w14:textId="77777777" w:rsidR="0050110C" w:rsidRPr="00007F83" w:rsidRDefault="0050110C" w:rsidP="0050110C">
      <w:pPr>
        <w:pStyle w:val="BodyText"/>
        <w:numPr>
          <w:ilvl w:val="0"/>
          <w:numId w:val="8"/>
        </w:numPr>
        <w:tabs>
          <w:tab w:val="left" w:pos="720"/>
        </w:tabs>
        <w:ind w:left="720" w:right="243" w:hanging="360"/>
        <w:contextualSpacing/>
        <w:rPr>
          <w:rFonts w:ascii="Helvetica Neue" w:hAnsi="Helvetica Neue" w:cs="Calibri"/>
          <w:sz w:val="22"/>
          <w:szCs w:val="22"/>
        </w:rPr>
      </w:pPr>
      <w:r w:rsidRPr="00007F83">
        <w:rPr>
          <w:rFonts w:ascii="Helvetica Neue" w:hAnsi="Helvetica Neue"/>
          <w:sz w:val="22"/>
          <w:szCs w:val="22"/>
        </w:rPr>
        <w:t xml:space="preserve">Fix all leaks quickly as mold needs water or damp </w:t>
      </w:r>
      <w:r w:rsidRPr="00007F83">
        <w:rPr>
          <w:rFonts w:ascii="Helvetica Neue" w:hAnsi="Helvetica Neue" w:cs="Calibri"/>
          <w:sz w:val="22"/>
          <w:szCs w:val="22"/>
        </w:rPr>
        <w:t>conditions to grow.</w:t>
      </w:r>
    </w:p>
    <w:p w14:paraId="430634F3" w14:textId="77777777" w:rsidR="0050110C" w:rsidRPr="00007F83" w:rsidRDefault="0050110C" w:rsidP="0050110C">
      <w:pPr>
        <w:pStyle w:val="BodyText"/>
        <w:numPr>
          <w:ilvl w:val="0"/>
          <w:numId w:val="8"/>
        </w:numPr>
        <w:tabs>
          <w:tab w:val="left" w:pos="720"/>
        </w:tabs>
        <w:ind w:left="720" w:right="404" w:hanging="360"/>
        <w:contextualSpacing/>
        <w:rPr>
          <w:rFonts w:ascii="Helvetica Neue" w:hAnsi="Helvetica Neue"/>
          <w:sz w:val="22"/>
          <w:szCs w:val="22"/>
        </w:rPr>
      </w:pPr>
      <w:r w:rsidRPr="00007F83">
        <w:rPr>
          <w:rFonts w:ascii="Helvetica Neue" w:hAnsi="Helvetica Neue"/>
          <w:sz w:val="22"/>
          <w:szCs w:val="22"/>
        </w:rPr>
        <w:t>Make sure clothes dryers are vented to the outside.</w:t>
      </w:r>
    </w:p>
    <w:p w14:paraId="602A22CB" w14:textId="77777777" w:rsidR="0050110C" w:rsidRPr="00007F83" w:rsidRDefault="0050110C" w:rsidP="0050110C">
      <w:pPr>
        <w:pStyle w:val="BodyText"/>
        <w:numPr>
          <w:ilvl w:val="0"/>
          <w:numId w:val="8"/>
        </w:numPr>
        <w:tabs>
          <w:tab w:val="left" w:pos="720"/>
        </w:tabs>
        <w:ind w:left="720" w:right="146" w:hanging="360"/>
        <w:contextualSpacing/>
        <w:rPr>
          <w:rFonts w:ascii="Helvetica Neue" w:hAnsi="Helvetica Neue"/>
          <w:sz w:val="22"/>
          <w:szCs w:val="22"/>
        </w:rPr>
      </w:pPr>
      <w:r w:rsidRPr="00007F83">
        <w:rPr>
          <w:rFonts w:ascii="Helvetica Neue" w:hAnsi="Helvetica Neue"/>
          <w:sz w:val="22"/>
          <w:szCs w:val="22"/>
        </w:rPr>
        <w:t>Turn on kitchen fans when cooking and use exhaust fans that are vented to the outside or open a window when showering.</w:t>
      </w:r>
    </w:p>
    <w:p w14:paraId="4B85C1C1" w14:textId="77777777" w:rsidR="0050110C" w:rsidRPr="00007F83" w:rsidRDefault="0050110C" w:rsidP="0050110C">
      <w:pPr>
        <w:pStyle w:val="BodyText"/>
        <w:numPr>
          <w:ilvl w:val="0"/>
          <w:numId w:val="8"/>
        </w:numPr>
        <w:tabs>
          <w:tab w:val="left" w:pos="720"/>
        </w:tabs>
        <w:ind w:left="720" w:right="488" w:hanging="360"/>
        <w:contextualSpacing/>
        <w:rPr>
          <w:rFonts w:ascii="Helvetica Neue" w:hAnsi="Helvetica Neue"/>
          <w:sz w:val="22"/>
          <w:szCs w:val="22"/>
        </w:rPr>
      </w:pPr>
      <w:r w:rsidRPr="00007F83">
        <w:rPr>
          <w:rFonts w:ascii="Helvetica Neue" w:hAnsi="Helvetica Neue"/>
          <w:sz w:val="22"/>
          <w:szCs w:val="22"/>
        </w:rPr>
        <w:t>Use a dehumidifier if the humidity in the home is above 50%.</w:t>
      </w:r>
    </w:p>
    <w:p w14:paraId="63BB571C" w14:textId="77777777" w:rsidR="0050110C" w:rsidRPr="00007F83" w:rsidRDefault="0050110C" w:rsidP="0050110C">
      <w:pPr>
        <w:pStyle w:val="BodyText"/>
        <w:tabs>
          <w:tab w:val="left" w:pos="460"/>
        </w:tabs>
        <w:ind w:left="0"/>
        <w:contextualSpacing/>
        <w:rPr>
          <w:rFonts w:ascii="Helvetica Neue" w:hAnsi="Helvetica Neue"/>
          <w:sz w:val="22"/>
          <w:szCs w:val="22"/>
        </w:rPr>
        <w:sectPr w:rsidR="0050110C" w:rsidRPr="00007F83" w:rsidSect="0050110C">
          <w:type w:val="continuous"/>
          <w:pgSz w:w="12240" w:h="15840"/>
          <w:pgMar w:top="1440" w:right="1440" w:bottom="1440" w:left="1440" w:header="180" w:footer="720" w:gutter="0"/>
          <w:cols w:space="720"/>
        </w:sectPr>
      </w:pPr>
    </w:p>
    <w:p w14:paraId="7EBFFC5C" w14:textId="354932D5" w:rsidR="0050110C" w:rsidRPr="00007F83" w:rsidRDefault="0050110C" w:rsidP="0050110C">
      <w:pPr>
        <w:spacing w:line="276" w:lineRule="auto"/>
        <w:rPr>
          <w:rFonts w:ascii="Helvetica Neue" w:hAnsi="Helvetica Neue"/>
          <w:b/>
          <w:sz w:val="32"/>
        </w:rPr>
      </w:pPr>
      <w:r w:rsidRPr="00007F83">
        <w:rPr>
          <w:rFonts w:ascii="Helvetica Neue" w:hAnsi="Helvetica Neue"/>
          <w:b/>
          <w:sz w:val="32"/>
        </w:rPr>
        <w:lastRenderedPageBreak/>
        <w:t>Chapter 5 – Mold &amp; Moisture</w:t>
      </w:r>
    </w:p>
    <w:p w14:paraId="049D4A18" w14:textId="77777777" w:rsidR="0050110C" w:rsidRPr="00007F83" w:rsidRDefault="0050110C" w:rsidP="0050110C">
      <w:pPr>
        <w:spacing w:line="276" w:lineRule="auto"/>
        <w:rPr>
          <w:rFonts w:ascii="Helvetica Neue" w:hAnsi="Helvetica Neue"/>
          <w:b/>
          <w:sz w:val="32"/>
        </w:rPr>
      </w:pPr>
    </w:p>
    <w:p w14:paraId="39353788" w14:textId="21FC5865" w:rsidR="0050110C" w:rsidRPr="00007F83" w:rsidRDefault="0050110C" w:rsidP="0050110C">
      <w:pPr>
        <w:spacing w:before="87"/>
        <w:ind w:left="187"/>
        <w:contextualSpacing/>
        <w:rPr>
          <w:rFonts w:ascii="Helvetica Neue" w:eastAsia="Calibri" w:hAnsi="Helvetica Neue"/>
        </w:rPr>
      </w:pPr>
      <w:r w:rsidRPr="00007F83">
        <w:rPr>
          <w:rFonts w:ascii="Helvetica Neue" w:eastAsia="Calibri" w:hAnsi="Helvetica Neue"/>
        </w:rPr>
        <w:t xml:space="preserve">Mold is everywhere inside and outside of a home, including the interior surfaces and air, but is typically not a problem until it affects the health of occupants in the home. Mold can have an effect on the health of all family members in a home, and it is important for stakeholders, especially healthcare and service providers, to understand that many families and homeowners do not have a clear understanding of what causes mold, how to treat it, or that it could be impacting their family’s health. </w:t>
      </w:r>
    </w:p>
    <w:p w14:paraId="49A0272F" w14:textId="77777777" w:rsidR="0050110C" w:rsidRPr="00007F83" w:rsidRDefault="0050110C" w:rsidP="0050110C">
      <w:pPr>
        <w:spacing w:before="87"/>
        <w:ind w:left="187"/>
        <w:contextualSpacing/>
        <w:rPr>
          <w:rFonts w:ascii="Helvetica Neue" w:eastAsia="Calibri" w:hAnsi="Helvetica Neue"/>
        </w:rPr>
      </w:pPr>
    </w:p>
    <w:p w14:paraId="200C1A8E" w14:textId="77777777" w:rsidR="0050110C" w:rsidRPr="00007F83" w:rsidRDefault="0050110C" w:rsidP="0050110C">
      <w:pPr>
        <w:spacing w:before="87"/>
        <w:ind w:left="187"/>
        <w:contextualSpacing/>
        <w:rPr>
          <w:rFonts w:ascii="Helvetica Neue" w:hAnsi="Helvetica Neue"/>
          <w:lang w:val="en"/>
        </w:rPr>
      </w:pPr>
      <w:r w:rsidRPr="00007F83">
        <w:rPr>
          <w:rFonts w:ascii="Helvetica Neue" w:hAnsi="Helvetica Neue"/>
          <w:lang w:val="en"/>
        </w:rPr>
        <w:t>Molds produce allergens and irritants. Inhaling or touching mold or mold spores may cause allergic reactions in sensitive individuals. Allergic reactions to mold are common. Molds can also cause asthma attacks in people with asthma who are allergic to mold. In addition, mold exposure can irritate the eyes, skin, nose, throat, and lungs of various family members. Stakeholders should note that these symptoms could also be attributed to other toxins or hazards in a home.</w:t>
      </w:r>
    </w:p>
    <w:p w14:paraId="0B638352" w14:textId="0B9D77E4" w:rsidR="0050110C" w:rsidRPr="00007F83" w:rsidRDefault="0050110C" w:rsidP="0050110C">
      <w:pPr>
        <w:tabs>
          <w:tab w:val="left" w:pos="460"/>
        </w:tabs>
        <w:ind w:left="180"/>
        <w:rPr>
          <w:rFonts w:ascii="Helvetica Neue" w:eastAsia="Calibri" w:hAnsi="Helvetica Neue"/>
        </w:rPr>
      </w:pPr>
    </w:p>
    <w:p w14:paraId="330D14CF" w14:textId="2641DF3D" w:rsidR="0050110C" w:rsidRPr="00007F83" w:rsidRDefault="0050110C" w:rsidP="0050110C">
      <w:pPr>
        <w:pStyle w:val="Heading4"/>
        <w:spacing w:line="255" w:lineRule="auto"/>
        <w:ind w:right="215"/>
        <w:jc w:val="center"/>
        <w:rPr>
          <w:rFonts w:ascii="Helvetica Neue" w:hAnsi="Helvetica Neue"/>
          <w:b/>
          <w:i w:val="0"/>
        </w:rPr>
      </w:pPr>
      <w:r w:rsidRPr="00007F83">
        <w:rPr>
          <w:rFonts w:ascii="Helvetica Neue" w:hAnsi="Helvetica Neue"/>
          <w:b/>
          <w:color w:val="0079C1"/>
        </w:rPr>
        <w:t xml:space="preserve">Where Do Mold &amp; Moisture Risks Come </w:t>
      </w:r>
      <w:proofErr w:type="gramStart"/>
      <w:r w:rsidRPr="00007F83">
        <w:rPr>
          <w:rFonts w:ascii="Helvetica Neue" w:hAnsi="Helvetica Neue"/>
          <w:b/>
          <w:color w:val="0079C1"/>
        </w:rPr>
        <w:t>From</w:t>
      </w:r>
      <w:proofErr w:type="gramEnd"/>
      <w:r w:rsidRPr="00007F83">
        <w:rPr>
          <w:rFonts w:ascii="Helvetica Neue" w:hAnsi="Helvetica Neue"/>
          <w:b/>
          <w:color w:val="0079C1"/>
        </w:rPr>
        <w:t>?</w:t>
      </w:r>
    </w:p>
    <w:p w14:paraId="03B18A14" w14:textId="77777777" w:rsidR="0050110C" w:rsidRPr="00007F83" w:rsidRDefault="0050110C" w:rsidP="0050110C">
      <w:pPr>
        <w:spacing w:before="87"/>
        <w:ind w:left="180" w:firstLine="896"/>
        <w:rPr>
          <w:rFonts w:ascii="Helvetica Neue" w:eastAsia="Calibri" w:hAnsi="Helvetica Neue"/>
        </w:rPr>
      </w:pPr>
    </w:p>
    <w:p w14:paraId="4D0AD7F6" w14:textId="4152D798" w:rsidR="0050110C" w:rsidRPr="00007F83" w:rsidRDefault="0050110C" w:rsidP="0050110C">
      <w:pPr>
        <w:spacing w:before="87"/>
        <w:ind w:left="180"/>
        <w:contextualSpacing/>
        <w:rPr>
          <w:rFonts w:ascii="Helvetica Neue" w:eastAsia="Calibri" w:hAnsi="Helvetica Neue"/>
        </w:rPr>
      </w:pPr>
      <w:r w:rsidRPr="00007F83">
        <w:rPr>
          <w:rFonts w:ascii="Helvetica Neue" w:eastAsia="Calibri" w:hAnsi="Helvetica Neue"/>
        </w:rPr>
        <w:t>Mold is a fungus that is alive and grows in wet or damp places. It is usually gray or black, but can also be white, orange or green. Mold can grow on walls, ceilings, furniture, clothes, or appliances, and it can also</w:t>
      </w:r>
      <w:r w:rsidRPr="00007F83">
        <w:rPr>
          <w:rFonts w:ascii="Helvetica Neue" w:eastAsia="Calibri" w:hAnsi="Helvetica Neue" w:cs="Calibri"/>
        </w:rPr>
        <w:t xml:space="preserve"> grow in hidden places such as behind walls, in attics, and under carpet. In significant quantities, mold usually makes a home </w:t>
      </w:r>
      <w:r w:rsidRPr="00007F83">
        <w:rPr>
          <w:rFonts w:ascii="Helvetica Neue" w:eastAsia="Calibri" w:hAnsi="Helvetica Neue"/>
        </w:rPr>
        <w:t>smell musty and that smell can identify a potential health hazard. Mildew is a common name for mold that grows in a thin layer on</w:t>
      </w:r>
      <w:r w:rsidRPr="00007F83">
        <w:rPr>
          <w:rStyle w:val="CommentReference"/>
          <w:rFonts w:ascii="Helvetica Neue" w:hAnsi="Helvetica Neue"/>
          <w:sz w:val="22"/>
          <w:szCs w:val="22"/>
        </w:rPr>
        <w:t xml:space="preserve"> s</w:t>
      </w:r>
      <w:r w:rsidRPr="00007F83">
        <w:rPr>
          <w:rFonts w:ascii="Helvetica Neue" w:eastAsia="Calibri" w:hAnsi="Helvetica Neue"/>
        </w:rPr>
        <w:t>urfaces and molds and mildew are typically found in and around high-humidity areas of a house. If a family lives near</w:t>
      </w:r>
      <w:r w:rsidRPr="00007F83">
        <w:rPr>
          <w:rFonts w:ascii="Helvetica Neue" w:eastAsia="Calibri" w:hAnsi="Helvetica Neue"/>
          <w:w w:val="99"/>
        </w:rPr>
        <w:t xml:space="preserve"> </w:t>
      </w:r>
      <w:r w:rsidRPr="00007F83">
        <w:rPr>
          <w:rFonts w:ascii="Helvetica Neue" w:eastAsia="Calibri" w:hAnsi="Helvetica Neue"/>
        </w:rPr>
        <w:t xml:space="preserve">water or in a humid climate, then mold is more likely to grow in their home. </w:t>
      </w:r>
    </w:p>
    <w:p w14:paraId="340BE923" w14:textId="77777777" w:rsidR="0050110C" w:rsidRPr="00007F83" w:rsidRDefault="0050110C" w:rsidP="0050110C">
      <w:pPr>
        <w:spacing w:before="87"/>
        <w:ind w:left="180"/>
        <w:contextualSpacing/>
        <w:rPr>
          <w:rFonts w:ascii="Helvetica Neue" w:eastAsia="Calibri" w:hAnsi="Helvetica Neue"/>
          <w:sz w:val="20"/>
          <w:szCs w:val="20"/>
        </w:rPr>
      </w:pPr>
    </w:p>
    <w:p w14:paraId="47FBA55A" w14:textId="77777777" w:rsidR="0050110C" w:rsidRPr="00007F83" w:rsidRDefault="0050110C" w:rsidP="0050110C">
      <w:pPr>
        <w:spacing w:before="87"/>
        <w:ind w:left="180"/>
        <w:contextualSpacing/>
        <w:rPr>
          <w:rFonts w:ascii="Helvetica Neue" w:eastAsia="Calibri" w:hAnsi="Helvetica Neue"/>
        </w:rPr>
      </w:pPr>
      <w:r w:rsidRPr="00007F83">
        <w:rPr>
          <w:rFonts w:ascii="Helvetica Neue" w:eastAsia="Calibri" w:hAnsi="Helvetica Neue" w:cs="Calibri"/>
        </w:rPr>
        <w:t>Some common places in a home where mold can be found, if the interior environmental conditions are favorable for mold growth:</w:t>
      </w:r>
    </w:p>
    <w:p w14:paraId="1C034C08" w14:textId="77777777" w:rsidR="0050110C" w:rsidRPr="00007F83" w:rsidRDefault="0050110C" w:rsidP="0050110C">
      <w:pPr>
        <w:spacing w:before="15"/>
        <w:ind w:left="180"/>
        <w:contextualSpacing/>
        <w:rPr>
          <w:rFonts w:ascii="Helvetica Neue" w:hAnsi="Helvetica Neue"/>
        </w:rPr>
      </w:pPr>
    </w:p>
    <w:p w14:paraId="45889CAF" w14:textId="77777777" w:rsidR="0050110C" w:rsidRPr="00007F83" w:rsidRDefault="0050110C" w:rsidP="0050110C">
      <w:pPr>
        <w:widowControl w:val="0"/>
        <w:numPr>
          <w:ilvl w:val="0"/>
          <w:numId w:val="13"/>
        </w:numPr>
        <w:tabs>
          <w:tab w:val="left" w:pos="476"/>
        </w:tabs>
        <w:ind w:left="180" w:firstLine="0"/>
        <w:contextualSpacing/>
        <w:rPr>
          <w:rFonts w:ascii="Helvetica Neue" w:eastAsia="Calibri" w:hAnsi="Helvetica Neue"/>
          <w:spacing w:val="-3"/>
        </w:rPr>
        <w:sectPr w:rsidR="0050110C" w:rsidRPr="00007F83" w:rsidSect="0050110C">
          <w:pgSz w:w="12240" w:h="15840"/>
          <w:pgMar w:top="1440" w:right="1440" w:bottom="1440" w:left="1440" w:header="180" w:footer="285" w:gutter="0"/>
          <w:pgNumType w:start="17"/>
          <w:cols w:space="720"/>
        </w:sectPr>
      </w:pPr>
    </w:p>
    <w:p w14:paraId="24EFADE2" w14:textId="77777777" w:rsidR="0050110C" w:rsidRPr="00007F83" w:rsidRDefault="0050110C" w:rsidP="0050110C">
      <w:pPr>
        <w:widowControl w:val="0"/>
        <w:numPr>
          <w:ilvl w:val="0"/>
          <w:numId w:val="13"/>
        </w:numPr>
        <w:tabs>
          <w:tab w:val="left" w:pos="476"/>
        </w:tabs>
        <w:ind w:left="180" w:firstLine="0"/>
        <w:contextualSpacing/>
        <w:rPr>
          <w:rFonts w:ascii="Helvetica Neue" w:eastAsia="Calibri" w:hAnsi="Helvetica Neue"/>
        </w:rPr>
      </w:pPr>
      <w:r w:rsidRPr="00007F83">
        <w:rPr>
          <w:rFonts w:ascii="Helvetica Neue" w:eastAsia="Calibri" w:hAnsi="Helvetica Neue"/>
          <w:spacing w:val="-3"/>
        </w:rPr>
        <w:lastRenderedPageBreak/>
        <w:t>I</w:t>
      </w:r>
      <w:r w:rsidRPr="00007F83">
        <w:rPr>
          <w:rFonts w:ascii="Helvetica Neue" w:eastAsia="Calibri" w:hAnsi="Helvetica Neue"/>
        </w:rPr>
        <w:t>n</w:t>
      </w:r>
      <w:r w:rsidRPr="00007F83">
        <w:rPr>
          <w:rFonts w:ascii="Helvetica Neue" w:eastAsia="Calibri" w:hAnsi="Helvetica Neue"/>
          <w:spacing w:val="2"/>
        </w:rPr>
        <w:t xml:space="preserve"> </w:t>
      </w:r>
      <w:r w:rsidRPr="00007F83">
        <w:rPr>
          <w:rFonts w:ascii="Helvetica Neue" w:eastAsia="Calibri" w:hAnsi="Helvetica Neue"/>
          <w:spacing w:val="-2"/>
        </w:rPr>
        <w:t>ba</w:t>
      </w:r>
      <w:r w:rsidRPr="00007F83">
        <w:rPr>
          <w:rFonts w:ascii="Helvetica Neue" w:eastAsia="Calibri" w:hAnsi="Helvetica Neue"/>
          <w:spacing w:val="-3"/>
        </w:rPr>
        <w:t>t</w:t>
      </w:r>
      <w:r w:rsidRPr="00007F83">
        <w:rPr>
          <w:rFonts w:ascii="Helvetica Neue" w:eastAsia="Calibri" w:hAnsi="Helvetica Neue"/>
          <w:spacing w:val="-2"/>
        </w:rPr>
        <w:t>hr</w:t>
      </w:r>
      <w:r w:rsidRPr="00007F83">
        <w:rPr>
          <w:rFonts w:ascii="Helvetica Neue" w:eastAsia="Calibri" w:hAnsi="Helvetica Neue"/>
        </w:rPr>
        <w:t>o</w:t>
      </w:r>
      <w:r w:rsidRPr="00007F83">
        <w:rPr>
          <w:rFonts w:ascii="Helvetica Neue" w:eastAsia="Calibri" w:hAnsi="Helvetica Neue"/>
          <w:spacing w:val="-1"/>
        </w:rPr>
        <w:t>o</w:t>
      </w:r>
      <w:r w:rsidRPr="00007F83">
        <w:rPr>
          <w:rFonts w:ascii="Helvetica Neue" w:eastAsia="Calibri" w:hAnsi="Helvetica Neue"/>
          <w:spacing w:val="-2"/>
        </w:rPr>
        <w:t>ms</w:t>
      </w:r>
      <w:r w:rsidRPr="00007F83">
        <w:rPr>
          <w:rFonts w:ascii="Helvetica Neue" w:eastAsia="Calibri" w:hAnsi="Helvetica Neue"/>
        </w:rPr>
        <w:t>,</w:t>
      </w:r>
      <w:r w:rsidRPr="00007F83">
        <w:rPr>
          <w:rFonts w:ascii="Helvetica Neue" w:eastAsia="Calibri" w:hAnsi="Helvetica Neue"/>
          <w:spacing w:val="3"/>
        </w:rPr>
        <w:t xml:space="preserve"> </w:t>
      </w:r>
      <w:r w:rsidRPr="00007F83">
        <w:rPr>
          <w:rFonts w:ascii="Helvetica Neue" w:eastAsia="Calibri" w:hAnsi="Helvetica Neue"/>
          <w:spacing w:val="-2"/>
        </w:rPr>
        <w:t>es</w:t>
      </w:r>
      <w:r w:rsidRPr="00007F83">
        <w:rPr>
          <w:rFonts w:ascii="Helvetica Neue" w:eastAsia="Calibri" w:hAnsi="Helvetica Neue"/>
        </w:rPr>
        <w:t>p</w:t>
      </w:r>
      <w:r w:rsidRPr="00007F83">
        <w:rPr>
          <w:rFonts w:ascii="Helvetica Neue" w:eastAsia="Calibri" w:hAnsi="Helvetica Neue"/>
          <w:spacing w:val="-1"/>
        </w:rPr>
        <w:t>ec</w:t>
      </w:r>
      <w:r w:rsidRPr="00007F83">
        <w:rPr>
          <w:rFonts w:ascii="Helvetica Neue" w:eastAsia="Calibri" w:hAnsi="Helvetica Neue"/>
          <w:spacing w:val="-3"/>
        </w:rPr>
        <w:t>ia</w:t>
      </w:r>
      <w:r w:rsidRPr="00007F83">
        <w:rPr>
          <w:rFonts w:ascii="Helvetica Neue" w:eastAsia="Calibri" w:hAnsi="Helvetica Neue"/>
          <w:spacing w:val="-2"/>
        </w:rPr>
        <w:t>l</w:t>
      </w:r>
      <w:r w:rsidRPr="00007F83">
        <w:rPr>
          <w:rFonts w:ascii="Helvetica Neue" w:eastAsia="Calibri" w:hAnsi="Helvetica Neue"/>
          <w:spacing w:val="-1"/>
        </w:rPr>
        <w:t>l</w:t>
      </w:r>
      <w:r w:rsidRPr="00007F83">
        <w:rPr>
          <w:rFonts w:ascii="Helvetica Neue" w:eastAsia="Calibri" w:hAnsi="Helvetica Neue"/>
        </w:rPr>
        <w:t>y</w:t>
      </w:r>
      <w:r w:rsidRPr="00007F83">
        <w:rPr>
          <w:rFonts w:ascii="Helvetica Neue" w:eastAsia="Calibri" w:hAnsi="Helvetica Neue"/>
          <w:spacing w:val="3"/>
        </w:rPr>
        <w:t xml:space="preserve"> </w:t>
      </w:r>
      <w:r w:rsidRPr="00007F83">
        <w:rPr>
          <w:rFonts w:ascii="Helvetica Neue" w:eastAsia="Calibri" w:hAnsi="Helvetica Neue"/>
          <w:spacing w:val="-3"/>
        </w:rPr>
        <w:t>a</w:t>
      </w:r>
      <w:r w:rsidRPr="00007F83">
        <w:rPr>
          <w:rFonts w:ascii="Helvetica Neue" w:eastAsia="Calibri" w:hAnsi="Helvetica Neue"/>
          <w:spacing w:val="-2"/>
        </w:rPr>
        <w:t>roun</w:t>
      </w:r>
      <w:r w:rsidRPr="00007F83">
        <w:rPr>
          <w:rFonts w:ascii="Helvetica Neue" w:eastAsia="Calibri" w:hAnsi="Helvetica Neue"/>
        </w:rPr>
        <w:t>d</w:t>
      </w:r>
      <w:r w:rsidRPr="00007F83">
        <w:rPr>
          <w:rFonts w:ascii="Helvetica Neue" w:eastAsia="Calibri" w:hAnsi="Helvetica Neue"/>
          <w:spacing w:val="3"/>
        </w:rPr>
        <w:t xml:space="preserve"> </w:t>
      </w:r>
      <w:r w:rsidRPr="00007F83">
        <w:rPr>
          <w:rFonts w:ascii="Helvetica Neue" w:eastAsia="Calibri" w:hAnsi="Helvetica Neue"/>
          <w:spacing w:val="-3"/>
        </w:rPr>
        <w:t>t</w:t>
      </w:r>
      <w:r w:rsidRPr="00007F83">
        <w:rPr>
          <w:rFonts w:ascii="Helvetica Neue" w:eastAsia="Calibri" w:hAnsi="Helvetica Neue"/>
          <w:spacing w:val="-2"/>
        </w:rPr>
        <w:t>h</w:t>
      </w:r>
      <w:r w:rsidRPr="00007F83">
        <w:rPr>
          <w:rFonts w:ascii="Helvetica Neue" w:eastAsia="Calibri" w:hAnsi="Helvetica Neue"/>
        </w:rPr>
        <w:t>e</w:t>
      </w:r>
      <w:r w:rsidRPr="00007F83">
        <w:rPr>
          <w:rFonts w:ascii="Helvetica Neue" w:eastAsia="Calibri" w:hAnsi="Helvetica Neue"/>
          <w:spacing w:val="3"/>
        </w:rPr>
        <w:t xml:space="preserve"> </w:t>
      </w:r>
      <w:r w:rsidRPr="00007F83">
        <w:rPr>
          <w:rFonts w:ascii="Helvetica Neue" w:eastAsia="Calibri" w:hAnsi="Helvetica Neue"/>
          <w:spacing w:val="-2"/>
        </w:rPr>
        <w:t>sh</w:t>
      </w:r>
      <w:r w:rsidRPr="00007F83">
        <w:rPr>
          <w:rFonts w:ascii="Helvetica Neue" w:eastAsia="Calibri" w:hAnsi="Helvetica Neue"/>
          <w:spacing w:val="-3"/>
        </w:rPr>
        <w:t>o</w:t>
      </w:r>
      <w:r w:rsidRPr="00007F83">
        <w:rPr>
          <w:rFonts w:ascii="Helvetica Neue" w:eastAsia="Calibri" w:hAnsi="Helvetica Neue"/>
          <w:spacing w:val="-5"/>
        </w:rPr>
        <w:t>w</w:t>
      </w:r>
      <w:r w:rsidRPr="00007F83">
        <w:rPr>
          <w:rFonts w:ascii="Helvetica Neue" w:eastAsia="Calibri" w:hAnsi="Helvetica Neue"/>
          <w:spacing w:val="-2"/>
        </w:rPr>
        <w:t>e</w:t>
      </w:r>
      <w:r w:rsidRPr="00007F83">
        <w:rPr>
          <w:rFonts w:ascii="Helvetica Neue" w:eastAsia="Calibri" w:hAnsi="Helvetica Neue"/>
        </w:rPr>
        <w:t>r</w:t>
      </w:r>
      <w:r w:rsidRPr="00007F83">
        <w:rPr>
          <w:rFonts w:ascii="Helvetica Neue" w:eastAsia="Calibri" w:hAnsi="Helvetica Neue"/>
          <w:spacing w:val="3"/>
        </w:rPr>
        <w:t xml:space="preserve"> </w:t>
      </w:r>
      <w:r w:rsidRPr="00007F83">
        <w:rPr>
          <w:rFonts w:ascii="Helvetica Neue" w:eastAsia="Calibri" w:hAnsi="Helvetica Neue"/>
          <w:spacing w:val="-1"/>
        </w:rPr>
        <w:t>o</w:t>
      </w:r>
      <w:r w:rsidRPr="00007F83">
        <w:rPr>
          <w:rFonts w:ascii="Helvetica Neue" w:eastAsia="Calibri" w:hAnsi="Helvetica Neue"/>
        </w:rPr>
        <w:t>r</w:t>
      </w:r>
      <w:r w:rsidRPr="00007F83">
        <w:rPr>
          <w:rFonts w:ascii="Helvetica Neue" w:eastAsia="Calibri" w:hAnsi="Helvetica Neue"/>
          <w:spacing w:val="3"/>
        </w:rPr>
        <w:t xml:space="preserve"> </w:t>
      </w:r>
      <w:r w:rsidRPr="00007F83">
        <w:rPr>
          <w:rFonts w:ascii="Helvetica Neue" w:eastAsia="Calibri" w:hAnsi="Helvetica Neue"/>
          <w:spacing w:val="-2"/>
        </w:rPr>
        <w:t>tub</w:t>
      </w:r>
    </w:p>
    <w:p w14:paraId="19EE7572" w14:textId="77777777" w:rsidR="0050110C" w:rsidRPr="00007F83" w:rsidRDefault="0050110C" w:rsidP="0050110C">
      <w:pPr>
        <w:widowControl w:val="0"/>
        <w:numPr>
          <w:ilvl w:val="0"/>
          <w:numId w:val="13"/>
        </w:numPr>
        <w:tabs>
          <w:tab w:val="left" w:pos="476"/>
        </w:tabs>
        <w:ind w:left="180" w:firstLine="0"/>
        <w:contextualSpacing/>
        <w:rPr>
          <w:rFonts w:ascii="Helvetica Neue" w:eastAsia="Calibri" w:hAnsi="Helvetica Neue"/>
        </w:rPr>
      </w:pPr>
      <w:r w:rsidRPr="00007F83">
        <w:rPr>
          <w:rFonts w:ascii="Helvetica Neue" w:eastAsia="Calibri" w:hAnsi="Helvetica Neue"/>
          <w:spacing w:val="-3"/>
        </w:rPr>
        <w:t>I</w:t>
      </w:r>
      <w:r w:rsidRPr="00007F83">
        <w:rPr>
          <w:rFonts w:ascii="Helvetica Neue" w:eastAsia="Calibri" w:hAnsi="Helvetica Neue"/>
        </w:rPr>
        <w:t>n</w:t>
      </w:r>
      <w:r w:rsidRPr="00007F83">
        <w:rPr>
          <w:rFonts w:ascii="Helvetica Neue" w:eastAsia="Calibri" w:hAnsi="Helvetica Neue"/>
          <w:spacing w:val="2"/>
        </w:rPr>
        <w:t xml:space="preserve"> humid or leaky </w:t>
      </w:r>
      <w:r w:rsidRPr="00007F83">
        <w:rPr>
          <w:rFonts w:ascii="Helvetica Neue" w:eastAsia="Calibri" w:hAnsi="Helvetica Neue"/>
          <w:spacing w:val="-2"/>
        </w:rPr>
        <w:t>b</w:t>
      </w:r>
      <w:r w:rsidRPr="00007F83">
        <w:rPr>
          <w:rFonts w:ascii="Helvetica Neue" w:eastAsia="Calibri" w:hAnsi="Helvetica Neue"/>
          <w:spacing w:val="-3"/>
        </w:rPr>
        <w:t>a</w:t>
      </w:r>
      <w:r w:rsidRPr="00007F83">
        <w:rPr>
          <w:rFonts w:ascii="Helvetica Neue" w:eastAsia="Calibri" w:hAnsi="Helvetica Neue"/>
          <w:spacing w:val="-1"/>
        </w:rPr>
        <w:t>s</w:t>
      </w:r>
      <w:r w:rsidRPr="00007F83">
        <w:rPr>
          <w:rFonts w:ascii="Helvetica Neue" w:eastAsia="Calibri" w:hAnsi="Helvetica Neue"/>
          <w:spacing w:val="-2"/>
        </w:rPr>
        <w:t>eme</w:t>
      </w:r>
      <w:r w:rsidRPr="00007F83">
        <w:rPr>
          <w:rFonts w:ascii="Helvetica Neue" w:eastAsia="Calibri" w:hAnsi="Helvetica Neue"/>
          <w:spacing w:val="-3"/>
        </w:rPr>
        <w:t>n</w:t>
      </w:r>
      <w:r w:rsidRPr="00007F83">
        <w:rPr>
          <w:rFonts w:ascii="Helvetica Neue" w:eastAsia="Calibri" w:hAnsi="Helvetica Neue"/>
          <w:spacing w:val="1"/>
        </w:rPr>
        <w:t>t</w:t>
      </w:r>
      <w:r w:rsidRPr="00007F83">
        <w:rPr>
          <w:rFonts w:ascii="Helvetica Neue" w:eastAsia="Calibri" w:hAnsi="Helvetica Neue"/>
        </w:rPr>
        <w:t>s</w:t>
      </w:r>
      <w:r w:rsidRPr="00007F83">
        <w:rPr>
          <w:rFonts w:ascii="Helvetica Neue" w:eastAsia="Calibri" w:hAnsi="Helvetica Neue"/>
          <w:spacing w:val="2"/>
        </w:rPr>
        <w:t xml:space="preserve"> </w:t>
      </w:r>
      <w:r w:rsidRPr="00007F83">
        <w:rPr>
          <w:rFonts w:ascii="Helvetica Neue" w:eastAsia="Calibri" w:hAnsi="Helvetica Neue"/>
          <w:spacing w:val="-3"/>
        </w:rPr>
        <w:t>a</w:t>
      </w:r>
      <w:r w:rsidRPr="00007F83">
        <w:rPr>
          <w:rFonts w:ascii="Helvetica Neue" w:eastAsia="Calibri" w:hAnsi="Helvetica Neue"/>
          <w:spacing w:val="-2"/>
        </w:rPr>
        <w:t>n</w:t>
      </w:r>
      <w:r w:rsidRPr="00007F83">
        <w:rPr>
          <w:rFonts w:ascii="Helvetica Neue" w:eastAsia="Calibri" w:hAnsi="Helvetica Neue"/>
        </w:rPr>
        <w:t>d</w:t>
      </w:r>
      <w:r w:rsidRPr="00007F83">
        <w:rPr>
          <w:rFonts w:ascii="Helvetica Neue" w:eastAsia="Calibri" w:hAnsi="Helvetica Neue"/>
          <w:spacing w:val="2"/>
        </w:rPr>
        <w:t xml:space="preserve"> </w:t>
      </w:r>
      <w:r w:rsidRPr="00007F83">
        <w:rPr>
          <w:rFonts w:ascii="Helvetica Neue" w:eastAsia="Calibri" w:hAnsi="Helvetica Neue"/>
          <w:spacing w:val="-1"/>
        </w:rPr>
        <w:t>c</w:t>
      </w:r>
      <w:r w:rsidRPr="00007F83">
        <w:rPr>
          <w:rFonts w:ascii="Helvetica Neue" w:eastAsia="Calibri" w:hAnsi="Helvetica Neue"/>
        </w:rPr>
        <w:t>r</w:t>
      </w:r>
      <w:r w:rsidRPr="00007F83">
        <w:rPr>
          <w:rFonts w:ascii="Helvetica Neue" w:eastAsia="Calibri" w:hAnsi="Helvetica Neue"/>
          <w:spacing w:val="-5"/>
        </w:rPr>
        <w:t>a</w:t>
      </w:r>
      <w:r w:rsidRPr="00007F83">
        <w:rPr>
          <w:rFonts w:ascii="Helvetica Neue" w:eastAsia="Calibri" w:hAnsi="Helvetica Neue"/>
          <w:spacing w:val="-2"/>
        </w:rPr>
        <w:t>w</w:t>
      </w:r>
      <w:r w:rsidRPr="00007F83">
        <w:rPr>
          <w:rFonts w:ascii="Helvetica Neue" w:eastAsia="Calibri" w:hAnsi="Helvetica Neue"/>
        </w:rPr>
        <w:t>l</w:t>
      </w:r>
      <w:r w:rsidRPr="00007F83">
        <w:rPr>
          <w:rFonts w:ascii="Helvetica Neue" w:eastAsia="Calibri" w:hAnsi="Helvetica Neue"/>
          <w:spacing w:val="2"/>
        </w:rPr>
        <w:t xml:space="preserve"> </w:t>
      </w:r>
      <w:r w:rsidRPr="00007F83">
        <w:rPr>
          <w:rFonts w:ascii="Helvetica Neue" w:eastAsia="Calibri" w:hAnsi="Helvetica Neue"/>
          <w:spacing w:val="-2"/>
        </w:rPr>
        <w:t>sp</w:t>
      </w:r>
      <w:r w:rsidRPr="00007F83">
        <w:rPr>
          <w:rFonts w:ascii="Helvetica Neue" w:eastAsia="Calibri" w:hAnsi="Helvetica Neue"/>
          <w:spacing w:val="-1"/>
        </w:rPr>
        <w:t>ac</w:t>
      </w:r>
      <w:r w:rsidRPr="00007F83">
        <w:rPr>
          <w:rFonts w:ascii="Helvetica Neue" w:eastAsia="Calibri" w:hAnsi="Helvetica Neue"/>
          <w:spacing w:val="-2"/>
        </w:rPr>
        <w:t>e</w:t>
      </w:r>
      <w:r w:rsidRPr="00007F83">
        <w:rPr>
          <w:rFonts w:ascii="Helvetica Neue" w:eastAsia="Calibri" w:hAnsi="Helvetica Neue"/>
        </w:rPr>
        <w:t>s</w:t>
      </w:r>
    </w:p>
    <w:p w14:paraId="6C1C4EAF" w14:textId="77777777" w:rsidR="0050110C" w:rsidRPr="00007F83" w:rsidRDefault="0050110C" w:rsidP="0050110C">
      <w:pPr>
        <w:widowControl w:val="0"/>
        <w:numPr>
          <w:ilvl w:val="0"/>
          <w:numId w:val="13"/>
        </w:numPr>
        <w:tabs>
          <w:tab w:val="left" w:pos="476"/>
        </w:tabs>
        <w:ind w:left="180" w:firstLine="0"/>
        <w:contextualSpacing/>
        <w:rPr>
          <w:rFonts w:ascii="Helvetica Neue" w:eastAsia="Calibri" w:hAnsi="Helvetica Neue"/>
        </w:rPr>
      </w:pPr>
      <w:r w:rsidRPr="00007F83">
        <w:rPr>
          <w:rFonts w:ascii="Helvetica Neue" w:eastAsia="Calibri" w:hAnsi="Helvetica Neue"/>
        </w:rPr>
        <w:t>A</w:t>
      </w:r>
      <w:r w:rsidRPr="00007F83">
        <w:rPr>
          <w:rFonts w:ascii="Helvetica Neue" w:eastAsia="Calibri" w:hAnsi="Helvetica Neue"/>
          <w:spacing w:val="-2"/>
        </w:rPr>
        <w:t>roun</w:t>
      </w:r>
      <w:r w:rsidRPr="00007F83">
        <w:rPr>
          <w:rFonts w:ascii="Helvetica Neue" w:eastAsia="Calibri" w:hAnsi="Helvetica Neue"/>
        </w:rPr>
        <w:t>d</w:t>
      </w:r>
      <w:r w:rsidRPr="00007F83">
        <w:rPr>
          <w:rFonts w:ascii="Helvetica Neue" w:eastAsia="Calibri" w:hAnsi="Helvetica Neue"/>
          <w:spacing w:val="2"/>
        </w:rPr>
        <w:t xml:space="preserve"> </w:t>
      </w:r>
      <w:r w:rsidRPr="00007F83">
        <w:rPr>
          <w:rFonts w:ascii="Helvetica Neue" w:eastAsia="Calibri" w:hAnsi="Helvetica Neue"/>
          <w:spacing w:val="-1"/>
        </w:rPr>
        <w:t>l</w:t>
      </w:r>
      <w:r w:rsidRPr="00007F83">
        <w:rPr>
          <w:rFonts w:ascii="Helvetica Neue" w:eastAsia="Calibri" w:hAnsi="Helvetica Neue"/>
          <w:spacing w:val="-5"/>
        </w:rPr>
        <w:t>e</w:t>
      </w:r>
      <w:r w:rsidRPr="00007F83">
        <w:rPr>
          <w:rFonts w:ascii="Helvetica Neue" w:eastAsia="Calibri" w:hAnsi="Helvetica Neue"/>
          <w:spacing w:val="-3"/>
        </w:rPr>
        <w:t>a</w:t>
      </w:r>
      <w:r w:rsidRPr="00007F83">
        <w:rPr>
          <w:rFonts w:ascii="Helvetica Neue" w:eastAsia="Calibri" w:hAnsi="Helvetica Neue"/>
          <w:spacing w:val="4"/>
        </w:rPr>
        <w:t>k</w:t>
      </w:r>
      <w:r w:rsidRPr="00007F83">
        <w:rPr>
          <w:rFonts w:ascii="Helvetica Neue" w:eastAsia="Calibri" w:hAnsi="Helvetica Neue"/>
        </w:rPr>
        <w:t>y</w:t>
      </w:r>
      <w:r w:rsidRPr="00007F83">
        <w:rPr>
          <w:rFonts w:ascii="Helvetica Neue" w:eastAsia="Calibri" w:hAnsi="Helvetica Neue"/>
          <w:spacing w:val="3"/>
        </w:rPr>
        <w:t xml:space="preserve"> </w:t>
      </w:r>
      <w:r w:rsidRPr="00007F83">
        <w:rPr>
          <w:rFonts w:ascii="Helvetica Neue" w:eastAsia="Calibri" w:hAnsi="Helvetica Neue"/>
          <w:spacing w:val="-3"/>
        </w:rPr>
        <w:t>s</w:t>
      </w:r>
      <w:r w:rsidRPr="00007F83">
        <w:rPr>
          <w:rFonts w:ascii="Helvetica Neue" w:eastAsia="Calibri" w:hAnsi="Helvetica Neue"/>
          <w:spacing w:val="-2"/>
        </w:rPr>
        <w:t>in</w:t>
      </w:r>
      <w:r w:rsidRPr="00007F83">
        <w:rPr>
          <w:rFonts w:ascii="Helvetica Neue" w:eastAsia="Calibri" w:hAnsi="Helvetica Neue"/>
          <w:spacing w:val="2"/>
        </w:rPr>
        <w:t>k</w:t>
      </w:r>
      <w:r w:rsidRPr="00007F83">
        <w:rPr>
          <w:rFonts w:ascii="Helvetica Neue" w:eastAsia="Calibri" w:hAnsi="Helvetica Neue"/>
        </w:rPr>
        <w:t>s</w:t>
      </w:r>
    </w:p>
    <w:p w14:paraId="1503793A" w14:textId="77777777" w:rsidR="0050110C" w:rsidRPr="00007F83" w:rsidRDefault="0050110C" w:rsidP="0050110C">
      <w:pPr>
        <w:widowControl w:val="0"/>
        <w:numPr>
          <w:ilvl w:val="0"/>
          <w:numId w:val="14"/>
        </w:numPr>
        <w:tabs>
          <w:tab w:val="left" w:pos="476"/>
        </w:tabs>
        <w:ind w:left="180" w:firstLine="0"/>
        <w:contextualSpacing/>
        <w:rPr>
          <w:rFonts w:ascii="Helvetica Neue" w:eastAsia="Calibri" w:hAnsi="Helvetica Neue" w:cs="Calibri"/>
        </w:rPr>
      </w:pPr>
      <w:r w:rsidRPr="00007F83">
        <w:rPr>
          <w:rFonts w:ascii="Helvetica Neue" w:eastAsia="Calibri" w:hAnsi="Helvetica Neue" w:cs="Calibri"/>
          <w:spacing w:val="-1"/>
        </w:rPr>
        <w:t>O</w:t>
      </w:r>
      <w:r w:rsidRPr="00007F83">
        <w:rPr>
          <w:rFonts w:ascii="Helvetica Neue" w:eastAsia="Calibri" w:hAnsi="Helvetica Neue" w:cs="Calibri"/>
        </w:rPr>
        <w:t>n</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win</w:t>
      </w:r>
      <w:r w:rsidRPr="00007F83">
        <w:rPr>
          <w:rFonts w:ascii="Helvetica Neue" w:eastAsia="Calibri" w:hAnsi="Helvetica Neue" w:cs="Calibri"/>
          <w:spacing w:val="-1"/>
        </w:rPr>
        <w:t>d</w:t>
      </w:r>
      <w:r w:rsidRPr="00007F83">
        <w:rPr>
          <w:rFonts w:ascii="Helvetica Neue" w:eastAsia="Calibri" w:hAnsi="Helvetica Neue" w:cs="Calibri"/>
          <w:spacing w:val="-3"/>
        </w:rPr>
        <w:t>o</w:t>
      </w:r>
      <w:r w:rsidRPr="00007F83">
        <w:rPr>
          <w:rFonts w:ascii="Helvetica Neue" w:eastAsia="Calibri" w:hAnsi="Helvetica Neue" w:cs="Calibri"/>
          <w:spacing w:val="-1"/>
        </w:rPr>
        <w:t>w</w:t>
      </w:r>
      <w:r w:rsidRPr="00007F83">
        <w:rPr>
          <w:rFonts w:ascii="Helvetica Neue" w:eastAsia="Calibri" w:hAnsi="Helvetica Neue" w:cs="Calibri"/>
        </w:rPr>
        <w:t>s</w:t>
      </w:r>
      <w:r w:rsidRPr="00007F83">
        <w:rPr>
          <w:rFonts w:ascii="Helvetica Neue" w:eastAsia="Calibri" w:hAnsi="Helvetica Neue" w:cs="Calibri"/>
          <w:spacing w:val="5"/>
        </w:rPr>
        <w:t xml:space="preserve"> </w:t>
      </w:r>
      <w:r w:rsidRPr="00007F83">
        <w:rPr>
          <w:rFonts w:ascii="Helvetica Neue" w:eastAsia="Calibri" w:hAnsi="Helvetica Neue" w:cs="Calibri"/>
          <w:spacing w:val="-3"/>
        </w:rPr>
        <w:t>a</w:t>
      </w:r>
      <w:r w:rsidRPr="00007F83">
        <w:rPr>
          <w:rFonts w:ascii="Helvetica Neue" w:eastAsia="Calibri" w:hAnsi="Helvetica Neue" w:cs="Calibri"/>
          <w:spacing w:val="-2"/>
        </w:rPr>
        <w:t>n</w:t>
      </w:r>
      <w:r w:rsidRPr="00007F83">
        <w:rPr>
          <w:rFonts w:ascii="Helvetica Neue" w:eastAsia="Calibri" w:hAnsi="Helvetica Neue" w:cs="Calibri"/>
        </w:rPr>
        <w:t>d</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w</w:t>
      </w:r>
      <w:r w:rsidRPr="00007F83">
        <w:rPr>
          <w:rFonts w:ascii="Helvetica Neue" w:eastAsia="Calibri" w:hAnsi="Helvetica Neue" w:cs="Calibri"/>
          <w:spacing w:val="-3"/>
        </w:rPr>
        <w:t>a</w:t>
      </w:r>
      <w:r w:rsidRPr="00007F83">
        <w:rPr>
          <w:rFonts w:ascii="Helvetica Neue" w:eastAsia="Calibri" w:hAnsi="Helvetica Neue" w:cs="Calibri"/>
          <w:spacing w:val="-2"/>
        </w:rPr>
        <w:t>ll</w:t>
      </w:r>
      <w:r w:rsidRPr="00007F83">
        <w:rPr>
          <w:rFonts w:ascii="Helvetica Neue" w:eastAsia="Calibri" w:hAnsi="Helvetica Neue" w:cs="Calibri"/>
        </w:rPr>
        <w:t>s</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wher</w:t>
      </w:r>
      <w:r w:rsidRPr="00007F83">
        <w:rPr>
          <w:rFonts w:ascii="Helvetica Neue" w:eastAsia="Calibri" w:hAnsi="Helvetica Neue" w:cs="Calibri"/>
        </w:rPr>
        <w:t>e</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moi</w:t>
      </w:r>
      <w:r w:rsidRPr="00007F83">
        <w:rPr>
          <w:rFonts w:ascii="Helvetica Neue" w:eastAsia="Calibri" w:hAnsi="Helvetica Neue" w:cs="Calibri"/>
          <w:spacing w:val="1"/>
        </w:rPr>
        <w:t>s</w:t>
      </w:r>
      <w:r w:rsidRPr="00007F83">
        <w:rPr>
          <w:rFonts w:ascii="Helvetica Neue" w:eastAsia="Calibri" w:hAnsi="Helvetica Neue" w:cs="Calibri"/>
          <w:spacing w:val="-2"/>
        </w:rPr>
        <w:t>tur</w:t>
      </w:r>
      <w:r w:rsidRPr="00007F83">
        <w:rPr>
          <w:rFonts w:ascii="Helvetica Neue" w:eastAsia="Calibri" w:hAnsi="Helvetica Neue" w:cs="Calibri"/>
        </w:rPr>
        <w:t>e</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bui</w:t>
      </w:r>
      <w:r w:rsidRPr="00007F83">
        <w:rPr>
          <w:rFonts w:ascii="Helvetica Neue" w:eastAsia="Calibri" w:hAnsi="Helvetica Neue" w:cs="Calibri"/>
          <w:spacing w:val="-1"/>
        </w:rPr>
        <w:t>l</w:t>
      </w:r>
      <w:r w:rsidRPr="00007F83">
        <w:rPr>
          <w:rFonts w:ascii="Helvetica Neue" w:eastAsia="Calibri" w:hAnsi="Helvetica Neue" w:cs="Calibri"/>
          <w:spacing w:val="-2"/>
        </w:rPr>
        <w:t>d</w:t>
      </w:r>
      <w:r w:rsidRPr="00007F83">
        <w:rPr>
          <w:rFonts w:ascii="Helvetica Neue" w:eastAsia="Calibri" w:hAnsi="Helvetica Neue" w:cs="Calibri"/>
        </w:rPr>
        <w:t>s</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u</w:t>
      </w:r>
      <w:r w:rsidRPr="00007F83">
        <w:rPr>
          <w:rFonts w:ascii="Helvetica Neue" w:eastAsia="Calibri" w:hAnsi="Helvetica Neue" w:cs="Calibri"/>
        </w:rPr>
        <w:t xml:space="preserve">p </w:t>
      </w:r>
      <w:r w:rsidRPr="00007F83">
        <w:rPr>
          <w:rFonts w:ascii="Helvetica Neue" w:eastAsia="Calibri" w:hAnsi="Helvetica Neue" w:cs="Calibri"/>
        </w:rPr>
        <w:tab/>
        <w:t xml:space="preserve">from condensation or where there is moisture </w:t>
      </w:r>
      <w:r w:rsidRPr="00007F83">
        <w:rPr>
          <w:rFonts w:ascii="Helvetica Neue" w:eastAsia="Calibri" w:hAnsi="Helvetica Neue" w:cs="Calibri"/>
        </w:rPr>
        <w:tab/>
        <w:t>intrusion</w:t>
      </w:r>
    </w:p>
    <w:p w14:paraId="414E5E0B" w14:textId="77777777" w:rsidR="0050110C" w:rsidRPr="00007F83" w:rsidRDefault="0050110C" w:rsidP="0050110C">
      <w:pPr>
        <w:widowControl w:val="0"/>
        <w:numPr>
          <w:ilvl w:val="0"/>
          <w:numId w:val="13"/>
        </w:numPr>
        <w:tabs>
          <w:tab w:val="left" w:pos="476"/>
        </w:tabs>
        <w:ind w:left="180" w:firstLine="0"/>
        <w:contextualSpacing/>
        <w:rPr>
          <w:rFonts w:ascii="Helvetica Neue" w:eastAsia="Calibri" w:hAnsi="Helvetica Neue" w:cs="Calibri"/>
        </w:rPr>
      </w:pPr>
      <w:r w:rsidRPr="00007F83">
        <w:rPr>
          <w:rFonts w:ascii="Helvetica Neue" w:eastAsia="Calibri" w:hAnsi="Helvetica Neue" w:cs="Calibri"/>
          <w:spacing w:val="-3"/>
        </w:rPr>
        <w:t>I</w:t>
      </w:r>
      <w:r w:rsidRPr="00007F83">
        <w:rPr>
          <w:rFonts w:ascii="Helvetica Neue" w:eastAsia="Calibri" w:hAnsi="Helvetica Neue" w:cs="Calibri"/>
        </w:rPr>
        <w:t>n</w:t>
      </w:r>
      <w:r w:rsidRPr="00007F83">
        <w:rPr>
          <w:rFonts w:ascii="Helvetica Neue" w:eastAsia="Calibri" w:hAnsi="Helvetica Neue" w:cs="Calibri"/>
          <w:spacing w:val="3"/>
        </w:rPr>
        <w:t xml:space="preserve"> </w:t>
      </w:r>
      <w:r w:rsidRPr="00007F83">
        <w:rPr>
          <w:rFonts w:ascii="Helvetica Neue" w:eastAsia="Calibri" w:hAnsi="Helvetica Neue" w:cs="Calibri"/>
          <w:spacing w:val="-2"/>
        </w:rPr>
        <w:t>a</w:t>
      </w:r>
      <w:r w:rsidRPr="00007F83">
        <w:rPr>
          <w:rFonts w:ascii="Helvetica Neue" w:eastAsia="Calibri" w:hAnsi="Helvetica Neue" w:cs="Calibri"/>
        </w:rPr>
        <w:t>tt</w:t>
      </w:r>
      <w:r w:rsidRPr="00007F83">
        <w:rPr>
          <w:rFonts w:ascii="Helvetica Neue" w:eastAsia="Calibri" w:hAnsi="Helvetica Neue" w:cs="Calibri"/>
          <w:spacing w:val="-2"/>
        </w:rPr>
        <w:t>i</w:t>
      </w:r>
      <w:r w:rsidRPr="00007F83">
        <w:rPr>
          <w:rFonts w:ascii="Helvetica Neue" w:eastAsia="Calibri" w:hAnsi="Helvetica Neue" w:cs="Calibri"/>
          <w:spacing w:val="1"/>
        </w:rPr>
        <w:t>c</w:t>
      </w:r>
      <w:r w:rsidRPr="00007F83">
        <w:rPr>
          <w:rFonts w:ascii="Helvetica Neue" w:eastAsia="Calibri" w:hAnsi="Helvetica Neue" w:cs="Calibri"/>
          <w:spacing w:val="-2"/>
        </w:rPr>
        <w:t>s</w:t>
      </w:r>
      <w:r w:rsidRPr="00007F83">
        <w:rPr>
          <w:rFonts w:ascii="Helvetica Neue" w:eastAsia="Calibri" w:hAnsi="Helvetica Neue" w:cs="Calibri"/>
        </w:rPr>
        <w:t>,</w:t>
      </w:r>
      <w:r w:rsidRPr="00007F83">
        <w:rPr>
          <w:rFonts w:ascii="Helvetica Neue" w:eastAsia="Calibri" w:hAnsi="Helvetica Neue" w:cs="Calibri"/>
          <w:spacing w:val="3"/>
        </w:rPr>
        <w:t xml:space="preserve"> </w:t>
      </w:r>
      <w:r w:rsidRPr="00007F83">
        <w:rPr>
          <w:rFonts w:ascii="Helvetica Neue" w:eastAsia="Calibri" w:hAnsi="Helvetica Neue" w:cs="Calibri"/>
          <w:spacing w:val="-2"/>
        </w:rPr>
        <w:t>es</w:t>
      </w:r>
      <w:r w:rsidRPr="00007F83">
        <w:rPr>
          <w:rFonts w:ascii="Helvetica Neue" w:eastAsia="Calibri" w:hAnsi="Helvetica Neue" w:cs="Calibri"/>
        </w:rPr>
        <w:t>p</w:t>
      </w:r>
      <w:r w:rsidRPr="00007F83">
        <w:rPr>
          <w:rFonts w:ascii="Helvetica Neue" w:eastAsia="Calibri" w:hAnsi="Helvetica Neue" w:cs="Calibri"/>
          <w:spacing w:val="-1"/>
        </w:rPr>
        <w:t>ec</w:t>
      </w:r>
      <w:r w:rsidRPr="00007F83">
        <w:rPr>
          <w:rFonts w:ascii="Helvetica Neue" w:eastAsia="Calibri" w:hAnsi="Helvetica Neue" w:cs="Calibri"/>
          <w:spacing w:val="-3"/>
        </w:rPr>
        <w:t>ia</w:t>
      </w:r>
      <w:r w:rsidRPr="00007F83">
        <w:rPr>
          <w:rFonts w:ascii="Helvetica Neue" w:eastAsia="Calibri" w:hAnsi="Helvetica Neue" w:cs="Calibri"/>
          <w:spacing w:val="-2"/>
        </w:rPr>
        <w:t>l</w:t>
      </w:r>
      <w:r w:rsidRPr="00007F83">
        <w:rPr>
          <w:rFonts w:ascii="Helvetica Neue" w:eastAsia="Calibri" w:hAnsi="Helvetica Neue" w:cs="Calibri"/>
          <w:spacing w:val="-1"/>
        </w:rPr>
        <w:t>l</w:t>
      </w:r>
      <w:r w:rsidRPr="00007F83">
        <w:rPr>
          <w:rFonts w:ascii="Helvetica Neue" w:eastAsia="Calibri" w:hAnsi="Helvetica Neue" w:cs="Calibri"/>
        </w:rPr>
        <w:t>y</w:t>
      </w:r>
      <w:r w:rsidRPr="00007F83">
        <w:rPr>
          <w:rFonts w:ascii="Helvetica Neue" w:eastAsia="Calibri" w:hAnsi="Helvetica Neue" w:cs="Calibri"/>
          <w:spacing w:val="3"/>
        </w:rPr>
        <w:t xml:space="preserve"> those that are </w:t>
      </w:r>
      <w:r w:rsidRPr="00007F83">
        <w:rPr>
          <w:rFonts w:ascii="Helvetica Neue" w:eastAsia="Calibri" w:hAnsi="Helvetica Neue" w:cs="Calibri"/>
          <w:spacing w:val="3"/>
        </w:rPr>
        <w:lastRenderedPageBreak/>
        <w:t xml:space="preserve">not properly </w:t>
      </w:r>
      <w:r w:rsidRPr="00007F83">
        <w:rPr>
          <w:rFonts w:ascii="Helvetica Neue" w:eastAsia="Calibri" w:hAnsi="Helvetica Neue" w:cs="Calibri"/>
          <w:spacing w:val="3"/>
        </w:rPr>
        <w:tab/>
        <w:t xml:space="preserve">vented or </w:t>
      </w:r>
      <w:r w:rsidRPr="00007F83">
        <w:rPr>
          <w:rFonts w:ascii="Helvetica Neue" w:eastAsia="Calibri" w:hAnsi="Helvetica Neue" w:cs="Calibri"/>
          <w:spacing w:val="-2"/>
        </w:rPr>
        <w:t>un</w:t>
      </w:r>
      <w:r w:rsidRPr="00007F83">
        <w:rPr>
          <w:rFonts w:ascii="Helvetica Neue" w:eastAsia="Calibri" w:hAnsi="Helvetica Neue" w:cs="Calibri"/>
          <w:spacing w:val="-1"/>
        </w:rPr>
        <w:t>d</w:t>
      </w:r>
      <w:r w:rsidRPr="00007F83">
        <w:rPr>
          <w:rFonts w:ascii="Helvetica Neue" w:eastAsia="Calibri" w:hAnsi="Helvetica Neue" w:cs="Calibri"/>
          <w:spacing w:val="-2"/>
        </w:rPr>
        <w:t>e</w:t>
      </w:r>
      <w:r w:rsidRPr="00007F83">
        <w:rPr>
          <w:rFonts w:ascii="Helvetica Neue" w:eastAsia="Calibri" w:hAnsi="Helvetica Neue" w:cs="Calibri"/>
        </w:rPr>
        <w:t>r</w:t>
      </w:r>
      <w:r w:rsidRPr="00007F83">
        <w:rPr>
          <w:rFonts w:ascii="Helvetica Neue" w:eastAsia="Calibri" w:hAnsi="Helvetica Neue" w:cs="Calibri"/>
          <w:spacing w:val="3"/>
        </w:rPr>
        <w:t xml:space="preserve"> </w:t>
      </w:r>
      <w:r w:rsidRPr="00007F83">
        <w:rPr>
          <w:rFonts w:ascii="Helvetica Neue" w:eastAsia="Calibri" w:hAnsi="Helvetica Neue" w:cs="Calibri"/>
          <w:spacing w:val="-1"/>
        </w:rPr>
        <w:t>l</w:t>
      </w:r>
      <w:r w:rsidRPr="00007F83">
        <w:rPr>
          <w:rFonts w:ascii="Helvetica Neue" w:eastAsia="Calibri" w:hAnsi="Helvetica Neue" w:cs="Calibri"/>
          <w:spacing w:val="-4"/>
        </w:rPr>
        <w:t>e</w:t>
      </w:r>
      <w:r w:rsidRPr="00007F83">
        <w:rPr>
          <w:rFonts w:ascii="Helvetica Neue" w:eastAsia="Calibri" w:hAnsi="Helvetica Neue" w:cs="Calibri"/>
          <w:spacing w:val="-3"/>
        </w:rPr>
        <w:t>a</w:t>
      </w:r>
      <w:r w:rsidRPr="00007F83">
        <w:rPr>
          <w:rFonts w:ascii="Helvetica Neue" w:eastAsia="Calibri" w:hAnsi="Helvetica Neue" w:cs="Calibri"/>
          <w:spacing w:val="-1"/>
        </w:rPr>
        <w:t>k</w:t>
      </w:r>
      <w:r w:rsidRPr="00007F83">
        <w:rPr>
          <w:rFonts w:ascii="Helvetica Neue" w:eastAsia="Calibri" w:hAnsi="Helvetica Neue" w:cs="Calibri"/>
          <w:spacing w:val="-2"/>
        </w:rPr>
        <w:t>i</w:t>
      </w:r>
      <w:r w:rsidRPr="00007F83">
        <w:rPr>
          <w:rFonts w:ascii="Helvetica Neue" w:eastAsia="Calibri" w:hAnsi="Helvetica Neue" w:cs="Calibri"/>
          <w:spacing w:val="-1"/>
        </w:rPr>
        <w:t>n</w:t>
      </w:r>
      <w:r w:rsidRPr="00007F83">
        <w:rPr>
          <w:rFonts w:ascii="Helvetica Neue" w:eastAsia="Calibri" w:hAnsi="Helvetica Neue" w:cs="Calibri"/>
        </w:rPr>
        <w:t>g</w:t>
      </w:r>
      <w:r w:rsidRPr="00007F83">
        <w:rPr>
          <w:rFonts w:ascii="Helvetica Neue" w:eastAsia="Calibri" w:hAnsi="Helvetica Neue" w:cs="Calibri"/>
          <w:spacing w:val="3"/>
        </w:rPr>
        <w:t xml:space="preserve"> </w:t>
      </w:r>
      <w:r w:rsidRPr="00007F83">
        <w:rPr>
          <w:rFonts w:ascii="Helvetica Neue" w:eastAsia="Calibri" w:hAnsi="Helvetica Neue" w:cs="Calibri"/>
          <w:spacing w:val="-2"/>
        </w:rPr>
        <w:t>r</w:t>
      </w:r>
      <w:r w:rsidRPr="00007F83">
        <w:rPr>
          <w:rFonts w:ascii="Helvetica Neue" w:eastAsia="Calibri" w:hAnsi="Helvetica Neue" w:cs="Calibri"/>
        </w:rPr>
        <w:t>o</w:t>
      </w:r>
      <w:r w:rsidRPr="00007F83">
        <w:rPr>
          <w:rFonts w:ascii="Helvetica Neue" w:eastAsia="Calibri" w:hAnsi="Helvetica Neue" w:cs="Calibri"/>
          <w:spacing w:val="-2"/>
        </w:rPr>
        <w:t>o</w:t>
      </w:r>
      <w:r w:rsidRPr="00007F83">
        <w:rPr>
          <w:rFonts w:ascii="Helvetica Neue" w:eastAsia="Calibri" w:hAnsi="Helvetica Neue" w:cs="Calibri"/>
          <w:spacing w:val="1"/>
        </w:rPr>
        <w:t>fing</w:t>
      </w:r>
    </w:p>
    <w:p w14:paraId="767A99C5" w14:textId="77777777" w:rsidR="0050110C" w:rsidRPr="00007F83" w:rsidRDefault="0050110C" w:rsidP="0050110C">
      <w:pPr>
        <w:widowControl w:val="0"/>
        <w:numPr>
          <w:ilvl w:val="0"/>
          <w:numId w:val="13"/>
        </w:numPr>
        <w:tabs>
          <w:tab w:val="left" w:pos="476"/>
        </w:tabs>
        <w:ind w:left="180" w:firstLine="0"/>
        <w:contextualSpacing/>
        <w:rPr>
          <w:rFonts w:ascii="Helvetica Neue" w:eastAsia="Calibri" w:hAnsi="Helvetica Neue" w:cs="Calibri"/>
        </w:rPr>
      </w:pPr>
      <w:r w:rsidRPr="00007F83">
        <w:rPr>
          <w:rFonts w:ascii="Helvetica Neue" w:eastAsia="Calibri" w:hAnsi="Helvetica Neue" w:cs="Calibri"/>
          <w:spacing w:val="-1"/>
        </w:rPr>
        <w:t>O</w:t>
      </w:r>
      <w:r w:rsidRPr="00007F83">
        <w:rPr>
          <w:rFonts w:ascii="Helvetica Neue" w:eastAsia="Calibri" w:hAnsi="Helvetica Neue" w:cs="Calibri"/>
        </w:rPr>
        <w:t>n</w:t>
      </w:r>
      <w:r w:rsidRPr="00007F83">
        <w:rPr>
          <w:rFonts w:ascii="Helvetica Neue" w:eastAsia="Calibri" w:hAnsi="Helvetica Neue" w:cs="Calibri"/>
          <w:spacing w:val="5"/>
        </w:rPr>
        <w:t xml:space="preserve"> </w:t>
      </w:r>
      <w:r w:rsidRPr="00007F83">
        <w:rPr>
          <w:rFonts w:ascii="Helvetica Neue" w:eastAsia="Calibri" w:hAnsi="Helvetica Neue" w:cs="Calibri"/>
          <w:spacing w:val="-4"/>
        </w:rPr>
        <w:t>w</w:t>
      </w:r>
      <w:r w:rsidRPr="00007F83">
        <w:rPr>
          <w:rFonts w:ascii="Helvetica Neue" w:eastAsia="Calibri" w:hAnsi="Helvetica Neue" w:cs="Calibri"/>
          <w:spacing w:val="-2"/>
        </w:rPr>
        <w:t>e</w:t>
      </w:r>
      <w:r w:rsidRPr="00007F83">
        <w:rPr>
          <w:rFonts w:ascii="Helvetica Neue" w:eastAsia="Calibri" w:hAnsi="Helvetica Neue" w:cs="Calibri"/>
        </w:rPr>
        <w:t>t</w:t>
      </w:r>
      <w:r w:rsidRPr="00007F83">
        <w:rPr>
          <w:rFonts w:ascii="Helvetica Neue" w:eastAsia="Calibri" w:hAnsi="Helvetica Neue" w:cs="Calibri"/>
          <w:spacing w:val="5"/>
        </w:rPr>
        <w:t xml:space="preserve"> </w:t>
      </w:r>
      <w:r w:rsidRPr="00007F83">
        <w:rPr>
          <w:rFonts w:ascii="Helvetica Neue" w:eastAsia="Calibri" w:hAnsi="Helvetica Neue" w:cs="Calibri"/>
          <w:spacing w:val="-1"/>
        </w:rPr>
        <w:t>cl</w:t>
      </w:r>
      <w:r w:rsidRPr="00007F83">
        <w:rPr>
          <w:rFonts w:ascii="Helvetica Neue" w:eastAsia="Calibri" w:hAnsi="Helvetica Neue" w:cs="Calibri"/>
          <w:spacing w:val="-2"/>
        </w:rPr>
        <w:t>o</w:t>
      </w:r>
      <w:r w:rsidRPr="00007F83">
        <w:rPr>
          <w:rFonts w:ascii="Helvetica Neue" w:eastAsia="Calibri" w:hAnsi="Helvetica Neue" w:cs="Calibri"/>
          <w:spacing w:val="-3"/>
        </w:rPr>
        <w:t>t</w:t>
      </w:r>
      <w:r w:rsidRPr="00007F83">
        <w:rPr>
          <w:rFonts w:ascii="Helvetica Neue" w:eastAsia="Calibri" w:hAnsi="Helvetica Neue" w:cs="Calibri"/>
          <w:spacing w:val="-2"/>
        </w:rPr>
        <w:t>he</w:t>
      </w:r>
      <w:r w:rsidRPr="00007F83">
        <w:rPr>
          <w:rFonts w:ascii="Helvetica Neue" w:eastAsia="Calibri" w:hAnsi="Helvetica Neue" w:cs="Calibri"/>
        </w:rPr>
        <w:t>s</w:t>
      </w:r>
      <w:r w:rsidRPr="00007F83">
        <w:rPr>
          <w:rFonts w:ascii="Helvetica Neue" w:eastAsia="Calibri" w:hAnsi="Helvetica Neue" w:cs="Calibri"/>
          <w:spacing w:val="5"/>
        </w:rPr>
        <w:t xml:space="preserve"> </w:t>
      </w:r>
      <w:r w:rsidRPr="00007F83">
        <w:rPr>
          <w:rFonts w:ascii="Helvetica Neue" w:eastAsia="Calibri" w:hAnsi="Helvetica Neue" w:cs="Calibri"/>
          <w:spacing w:val="-3"/>
        </w:rPr>
        <w:t>th</w:t>
      </w:r>
      <w:r w:rsidRPr="00007F83">
        <w:rPr>
          <w:rFonts w:ascii="Helvetica Neue" w:eastAsia="Calibri" w:hAnsi="Helvetica Neue" w:cs="Calibri"/>
          <w:spacing w:val="-2"/>
        </w:rPr>
        <w:t>a</w:t>
      </w:r>
      <w:r w:rsidRPr="00007F83">
        <w:rPr>
          <w:rFonts w:ascii="Helvetica Neue" w:eastAsia="Calibri" w:hAnsi="Helvetica Neue" w:cs="Calibri"/>
        </w:rPr>
        <w:t>t</w:t>
      </w:r>
      <w:r w:rsidRPr="00007F83">
        <w:rPr>
          <w:rFonts w:ascii="Helvetica Neue" w:eastAsia="Calibri" w:hAnsi="Helvetica Neue" w:cs="Calibri"/>
          <w:spacing w:val="5"/>
        </w:rPr>
        <w:t xml:space="preserve"> </w:t>
      </w:r>
      <w:r w:rsidRPr="00007F83">
        <w:rPr>
          <w:rFonts w:ascii="Helvetica Neue" w:eastAsia="Calibri" w:hAnsi="Helvetica Neue" w:cs="Calibri"/>
          <w:spacing w:val="-3"/>
        </w:rPr>
        <w:t>a</w:t>
      </w:r>
      <w:r w:rsidRPr="00007F83">
        <w:rPr>
          <w:rFonts w:ascii="Helvetica Neue" w:eastAsia="Calibri" w:hAnsi="Helvetica Neue" w:cs="Calibri"/>
          <w:spacing w:val="-2"/>
        </w:rPr>
        <w:t>r</w:t>
      </w:r>
      <w:r w:rsidRPr="00007F83">
        <w:rPr>
          <w:rFonts w:ascii="Helvetica Neue" w:eastAsia="Calibri" w:hAnsi="Helvetica Neue" w:cs="Calibri"/>
        </w:rPr>
        <w:t>e</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no</w:t>
      </w:r>
      <w:r w:rsidRPr="00007F83">
        <w:rPr>
          <w:rFonts w:ascii="Helvetica Neue" w:eastAsia="Calibri" w:hAnsi="Helvetica Neue" w:cs="Calibri"/>
        </w:rPr>
        <w:t>t</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d</w:t>
      </w:r>
      <w:r w:rsidRPr="00007F83">
        <w:rPr>
          <w:rFonts w:ascii="Helvetica Neue" w:eastAsia="Calibri" w:hAnsi="Helvetica Neue" w:cs="Calibri"/>
          <w:spacing w:val="-1"/>
        </w:rPr>
        <w:t>r</w:t>
      </w:r>
      <w:r w:rsidRPr="00007F83">
        <w:rPr>
          <w:rFonts w:ascii="Helvetica Neue" w:eastAsia="Calibri" w:hAnsi="Helvetica Neue" w:cs="Calibri"/>
          <w:spacing w:val="-2"/>
        </w:rPr>
        <w:t>i</w:t>
      </w:r>
      <w:r w:rsidRPr="00007F83">
        <w:rPr>
          <w:rFonts w:ascii="Helvetica Neue" w:eastAsia="Calibri" w:hAnsi="Helvetica Neue" w:cs="Calibri"/>
          <w:spacing w:val="-1"/>
        </w:rPr>
        <w:t>e</w:t>
      </w:r>
      <w:r w:rsidRPr="00007F83">
        <w:rPr>
          <w:rFonts w:ascii="Helvetica Neue" w:eastAsia="Calibri" w:hAnsi="Helvetica Neue" w:cs="Calibri"/>
        </w:rPr>
        <w:t>d</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qu</w:t>
      </w:r>
      <w:r w:rsidRPr="00007F83">
        <w:rPr>
          <w:rFonts w:ascii="Helvetica Neue" w:eastAsia="Calibri" w:hAnsi="Helvetica Neue" w:cs="Calibri"/>
          <w:spacing w:val="-1"/>
        </w:rPr>
        <w:t>ickl</w:t>
      </w:r>
      <w:r w:rsidRPr="00007F83">
        <w:rPr>
          <w:rFonts w:ascii="Helvetica Neue" w:eastAsia="Calibri" w:hAnsi="Helvetica Neue" w:cs="Calibri"/>
        </w:rPr>
        <w:t>y</w:t>
      </w:r>
    </w:p>
    <w:p w14:paraId="586A093C" w14:textId="77777777" w:rsidR="0050110C" w:rsidRPr="00007F83" w:rsidRDefault="0050110C" w:rsidP="0050110C">
      <w:pPr>
        <w:widowControl w:val="0"/>
        <w:numPr>
          <w:ilvl w:val="0"/>
          <w:numId w:val="13"/>
        </w:numPr>
        <w:tabs>
          <w:tab w:val="left" w:pos="476"/>
        </w:tabs>
        <w:ind w:left="180" w:firstLine="0"/>
        <w:contextualSpacing/>
        <w:rPr>
          <w:rFonts w:ascii="Helvetica Neue" w:eastAsia="Calibri" w:hAnsi="Helvetica Neue"/>
        </w:rPr>
      </w:pPr>
      <w:r w:rsidRPr="00007F83">
        <w:rPr>
          <w:rFonts w:ascii="Helvetica Neue" w:eastAsia="Calibri" w:hAnsi="Helvetica Neue"/>
          <w:spacing w:val="-3"/>
        </w:rPr>
        <w:t>I</w:t>
      </w:r>
      <w:r w:rsidRPr="00007F83">
        <w:rPr>
          <w:rFonts w:ascii="Helvetica Neue" w:eastAsia="Calibri" w:hAnsi="Helvetica Neue"/>
        </w:rPr>
        <w:t>n</w:t>
      </w:r>
      <w:r w:rsidRPr="00007F83">
        <w:rPr>
          <w:rFonts w:ascii="Helvetica Neue" w:eastAsia="Calibri" w:hAnsi="Helvetica Neue"/>
          <w:spacing w:val="1"/>
        </w:rPr>
        <w:t xml:space="preserve"> </w:t>
      </w:r>
      <w:r w:rsidRPr="00007F83">
        <w:rPr>
          <w:rFonts w:ascii="Helvetica Neue" w:eastAsia="Calibri" w:hAnsi="Helvetica Neue"/>
          <w:spacing w:val="-1"/>
        </w:rPr>
        <w:t>cl</w:t>
      </w:r>
      <w:r w:rsidRPr="00007F83">
        <w:rPr>
          <w:rFonts w:ascii="Helvetica Neue" w:eastAsia="Calibri" w:hAnsi="Helvetica Neue"/>
          <w:spacing w:val="-2"/>
        </w:rPr>
        <w:t>o</w:t>
      </w:r>
      <w:r w:rsidRPr="00007F83">
        <w:rPr>
          <w:rFonts w:ascii="Helvetica Neue" w:eastAsia="Calibri" w:hAnsi="Helvetica Neue"/>
          <w:spacing w:val="-1"/>
        </w:rPr>
        <w:t>se</w:t>
      </w:r>
      <w:r w:rsidRPr="00007F83">
        <w:rPr>
          <w:rFonts w:ascii="Helvetica Neue" w:eastAsia="Calibri" w:hAnsi="Helvetica Neue"/>
          <w:spacing w:val="1"/>
        </w:rPr>
        <w:t>t</w:t>
      </w:r>
      <w:r w:rsidRPr="00007F83">
        <w:rPr>
          <w:rFonts w:ascii="Helvetica Neue" w:eastAsia="Calibri" w:hAnsi="Helvetica Neue"/>
        </w:rPr>
        <w:t>s, or other areas without air circulation</w:t>
      </w:r>
    </w:p>
    <w:p w14:paraId="76F12793" w14:textId="77777777" w:rsidR="0050110C" w:rsidRPr="00007F83" w:rsidRDefault="0050110C" w:rsidP="0050110C">
      <w:pPr>
        <w:widowControl w:val="0"/>
        <w:numPr>
          <w:ilvl w:val="0"/>
          <w:numId w:val="13"/>
        </w:numPr>
        <w:tabs>
          <w:tab w:val="left" w:pos="476"/>
        </w:tabs>
        <w:ind w:left="180" w:firstLine="0"/>
        <w:contextualSpacing/>
        <w:rPr>
          <w:rFonts w:ascii="Helvetica Neue" w:eastAsia="Calibri" w:hAnsi="Helvetica Neue"/>
        </w:rPr>
      </w:pPr>
      <w:r w:rsidRPr="00007F83">
        <w:rPr>
          <w:rFonts w:ascii="Helvetica Neue" w:eastAsia="Calibri" w:hAnsi="Helvetica Neue"/>
          <w:spacing w:val="-3"/>
        </w:rPr>
        <w:t>U</w:t>
      </w:r>
      <w:r w:rsidRPr="00007F83">
        <w:rPr>
          <w:rFonts w:ascii="Helvetica Neue" w:eastAsia="Calibri" w:hAnsi="Helvetica Neue"/>
          <w:spacing w:val="-2"/>
        </w:rPr>
        <w:t>n</w:t>
      </w:r>
      <w:r w:rsidRPr="00007F83">
        <w:rPr>
          <w:rFonts w:ascii="Helvetica Neue" w:eastAsia="Calibri" w:hAnsi="Helvetica Neue"/>
          <w:spacing w:val="-1"/>
        </w:rPr>
        <w:t>d</w:t>
      </w:r>
      <w:r w:rsidRPr="00007F83">
        <w:rPr>
          <w:rFonts w:ascii="Helvetica Neue" w:eastAsia="Calibri" w:hAnsi="Helvetica Neue"/>
          <w:spacing w:val="-2"/>
        </w:rPr>
        <w:t>e</w:t>
      </w:r>
      <w:r w:rsidRPr="00007F83">
        <w:rPr>
          <w:rFonts w:ascii="Helvetica Neue" w:eastAsia="Calibri" w:hAnsi="Helvetica Neue"/>
        </w:rPr>
        <w:t xml:space="preserve">r </w:t>
      </w:r>
      <w:r w:rsidRPr="00007F83">
        <w:rPr>
          <w:rFonts w:ascii="Helvetica Neue" w:eastAsia="Calibri" w:hAnsi="Helvetica Neue"/>
          <w:spacing w:val="-2"/>
        </w:rPr>
        <w:t>w</w:t>
      </w:r>
      <w:r w:rsidRPr="00007F83">
        <w:rPr>
          <w:rFonts w:ascii="Helvetica Neue" w:eastAsia="Calibri" w:hAnsi="Helvetica Neue"/>
          <w:spacing w:val="-3"/>
        </w:rPr>
        <w:t>all</w:t>
      </w:r>
      <w:r w:rsidRPr="00007F83">
        <w:rPr>
          <w:rFonts w:ascii="Helvetica Neue" w:eastAsia="Calibri" w:hAnsi="Helvetica Neue"/>
          <w:spacing w:val="-2"/>
        </w:rPr>
        <w:t>p</w:t>
      </w:r>
      <w:r w:rsidRPr="00007F83">
        <w:rPr>
          <w:rFonts w:ascii="Helvetica Neue" w:eastAsia="Calibri" w:hAnsi="Helvetica Neue"/>
          <w:spacing w:val="-3"/>
        </w:rPr>
        <w:t>a</w:t>
      </w:r>
      <w:r w:rsidRPr="00007F83">
        <w:rPr>
          <w:rFonts w:ascii="Helvetica Neue" w:eastAsia="Calibri" w:hAnsi="Helvetica Neue"/>
        </w:rPr>
        <w:t>p</w:t>
      </w:r>
      <w:r w:rsidRPr="00007F83">
        <w:rPr>
          <w:rFonts w:ascii="Helvetica Neue" w:eastAsia="Calibri" w:hAnsi="Helvetica Neue"/>
          <w:spacing w:val="-2"/>
        </w:rPr>
        <w:t>e</w:t>
      </w:r>
      <w:r w:rsidRPr="00007F83">
        <w:rPr>
          <w:rFonts w:ascii="Helvetica Neue" w:eastAsia="Calibri" w:hAnsi="Helvetica Neue"/>
        </w:rPr>
        <w:t xml:space="preserve">r </w:t>
      </w:r>
      <w:r w:rsidRPr="00007F83">
        <w:rPr>
          <w:rFonts w:ascii="Helvetica Neue" w:eastAsia="Calibri" w:hAnsi="Helvetica Neue"/>
          <w:spacing w:val="-1"/>
        </w:rPr>
        <w:t>o</w:t>
      </w:r>
      <w:r w:rsidRPr="00007F83">
        <w:rPr>
          <w:rFonts w:ascii="Helvetica Neue" w:eastAsia="Calibri" w:hAnsi="Helvetica Neue"/>
        </w:rPr>
        <w:t xml:space="preserve">r </w:t>
      </w:r>
      <w:r w:rsidRPr="00007F83">
        <w:rPr>
          <w:rFonts w:ascii="Helvetica Neue" w:eastAsia="Calibri" w:hAnsi="Helvetica Neue"/>
          <w:spacing w:val="1"/>
        </w:rPr>
        <w:t>c</w:t>
      </w:r>
      <w:r w:rsidRPr="00007F83">
        <w:rPr>
          <w:rFonts w:ascii="Helvetica Neue" w:eastAsia="Calibri" w:hAnsi="Helvetica Neue"/>
          <w:spacing w:val="-3"/>
        </w:rPr>
        <w:t>a</w:t>
      </w:r>
      <w:r w:rsidRPr="00007F83">
        <w:rPr>
          <w:rFonts w:ascii="Helvetica Neue" w:eastAsia="Calibri" w:hAnsi="Helvetica Neue"/>
          <w:spacing w:val="-1"/>
        </w:rPr>
        <w:t>r</w:t>
      </w:r>
      <w:r w:rsidRPr="00007F83">
        <w:rPr>
          <w:rFonts w:ascii="Helvetica Neue" w:eastAsia="Calibri" w:hAnsi="Helvetica Neue"/>
        </w:rPr>
        <w:t>p</w:t>
      </w:r>
      <w:r w:rsidRPr="00007F83">
        <w:rPr>
          <w:rFonts w:ascii="Helvetica Neue" w:eastAsia="Calibri" w:hAnsi="Helvetica Neue"/>
          <w:spacing w:val="-2"/>
        </w:rPr>
        <w:t>e</w:t>
      </w:r>
      <w:r w:rsidRPr="00007F83">
        <w:rPr>
          <w:rFonts w:ascii="Helvetica Neue" w:eastAsia="Calibri" w:hAnsi="Helvetica Neue"/>
          <w:spacing w:val="1"/>
        </w:rPr>
        <w:t>t</w:t>
      </w:r>
      <w:r w:rsidRPr="00007F83">
        <w:rPr>
          <w:rFonts w:ascii="Helvetica Neue" w:eastAsia="Calibri" w:hAnsi="Helvetica Neue"/>
        </w:rPr>
        <w:t>s</w:t>
      </w:r>
    </w:p>
    <w:p w14:paraId="1C881802" w14:textId="77777777" w:rsidR="0050110C" w:rsidRPr="00007F83" w:rsidRDefault="0050110C" w:rsidP="0050110C">
      <w:pPr>
        <w:widowControl w:val="0"/>
        <w:numPr>
          <w:ilvl w:val="0"/>
          <w:numId w:val="13"/>
        </w:numPr>
        <w:tabs>
          <w:tab w:val="left" w:pos="476"/>
        </w:tabs>
        <w:spacing w:before="3"/>
        <w:ind w:left="180" w:firstLine="0"/>
        <w:contextualSpacing/>
        <w:rPr>
          <w:rFonts w:ascii="Helvetica Neue" w:hAnsi="Helvetica Neue"/>
        </w:rPr>
      </w:pPr>
      <w:r w:rsidRPr="00007F83">
        <w:rPr>
          <w:rFonts w:ascii="Helvetica Neue" w:eastAsia="Calibri" w:hAnsi="Helvetica Neue" w:cs="Calibri"/>
          <w:spacing w:val="-3"/>
        </w:rPr>
        <w:t>I</w:t>
      </w:r>
      <w:r w:rsidRPr="00007F83">
        <w:rPr>
          <w:rFonts w:ascii="Helvetica Neue" w:eastAsia="Calibri" w:hAnsi="Helvetica Neue" w:cs="Calibri"/>
        </w:rPr>
        <w:t>n</w:t>
      </w:r>
      <w:r w:rsidRPr="00007F83">
        <w:rPr>
          <w:rFonts w:ascii="Helvetica Neue" w:eastAsia="Calibri" w:hAnsi="Helvetica Neue" w:cs="Calibri"/>
          <w:spacing w:val="4"/>
        </w:rPr>
        <w:t xml:space="preserve"> an </w:t>
      </w:r>
      <w:r w:rsidRPr="00007F83">
        <w:rPr>
          <w:rFonts w:ascii="Helvetica Neue" w:eastAsia="Calibri" w:hAnsi="Helvetica Neue" w:cs="Calibri"/>
          <w:spacing w:val="-3"/>
        </w:rPr>
        <w:t>a</w:t>
      </w:r>
      <w:r w:rsidRPr="00007F83">
        <w:rPr>
          <w:rFonts w:ascii="Helvetica Neue" w:eastAsia="Calibri" w:hAnsi="Helvetica Neue" w:cs="Calibri"/>
          <w:spacing w:val="-2"/>
        </w:rPr>
        <w:t>i</w:t>
      </w:r>
      <w:r w:rsidRPr="00007F83">
        <w:rPr>
          <w:rFonts w:ascii="Helvetica Neue" w:eastAsia="Calibri" w:hAnsi="Helvetica Neue" w:cs="Calibri"/>
        </w:rPr>
        <w:t>r</w:t>
      </w:r>
      <w:r w:rsidRPr="00007F83">
        <w:rPr>
          <w:rFonts w:ascii="Helvetica Neue" w:eastAsia="Calibri" w:hAnsi="Helvetica Neue" w:cs="Calibri"/>
          <w:spacing w:val="4"/>
        </w:rPr>
        <w:t xml:space="preserve"> </w:t>
      </w:r>
      <w:r w:rsidRPr="00007F83">
        <w:rPr>
          <w:rFonts w:ascii="Helvetica Neue" w:eastAsia="Calibri" w:hAnsi="Helvetica Neue" w:cs="Calibri"/>
          <w:spacing w:val="-1"/>
        </w:rPr>
        <w:t>co</w:t>
      </w:r>
      <w:r w:rsidRPr="00007F83">
        <w:rPr>
          <w:rFonts w:ascii="Helvetica Neue" w:eastAsia="Calibri" w:hAnsi="Helvetica Neue" w:cs="Calibri"/>
          <w:spacing w:val="-2"/>
        </w:rPr>
        <w:t>nd</w:t>
      </w:r>
      <w:r w:rsidRPr="00007F83">
        <w:rPr>
          <w:rFonts w:ascii="Helvetica Neue" w:eastAsia="Calibri" w:hAnsi="Helvetica Neue" w:cs="Calibri"/>
        </w:rPr>
        <w:t>it</w:t>
      </w:r>
      <w:r w:rsidRPr="00007F83">
        <w:rPr>
          <w:rFonts w:ascii="Helvetica Neue" w:eastAsia="Calibri" w:hAnsi="Helvetica Neue" w:cs="Calibri"/>
          <w:spacing w:val="-1"/>
        </w:rPr>
        <w:t>io</w:t>
      </w:r>
      <w:r w:rsidRPr="00007F83">
        <w:rPr>
          <w:rFonts w:ascii="Helvetica Neue" w:eastAsia="Calibri" w:hAnsi="Helvetica Neue" w:cs="Calibri"/>
          <w:spacing w:val="-2"/>
        </w:rPr>
        <w:t>ne</w:t>
      </w:r>
      <w:r w:rsidRPr="00007F83">
        <w:rPr>
          <w:rFonts w:ascii="Helvetica Neue" w:eastAsia="Calibri" w:hAnsi="Helvetica Neue" w:cs="Calibri"/>
        </w:rPr>
        <w:t>r o</w:t>
      </w:r>
      <w:r w:rsidRPr="00007F83">
        <w:rPr>
          <w:rFonts w:ascii="Helvetica Neue" w:hAnsi="Helvetica Neue"/>
        </w:rPr>
        <w:t>r ductwork</w:t>
      </w:r>
    </w:p>
    <w:p w14:paraId="2C0DC3E5" w14:textId="77777777" w:rsidR="0050110C" w:rsidRPr="00007F83" w:rsidRDefault="0050110C" w:rsidP="0050110C">
      <w:pPr>
        <w:widowControl w:val="0"/>
        <w:numPr>
          <w:ilvl w:val="0"/>
          <w:numId w:val="13"/>
        </w:numPr>
        <w:tabs>
          <w:tab w:val="left" w:pos="476"/>
        </w:tabs>
        <w:spacing w:before="3"/>
        <w:ind w:left="180" w:firstLine="0"/>
        <w:contextualSpacing/>
        <w:rPr>
          <w:rFonts w:ascii="Helvetica Neue" w:hAnsi="Helvetica Neue"/>
        </w:rPr>
      </w:pPr>
      <w:r w:rsidRPr="00007F83">
        <w:rPr>
          <w:rFonts w:ascii="Helvetica Neue" w:hAnsi="Helvetica Neue"/>
        </w:rPr>
        <w:t>Inside of kitchen or vanity cabinets</w:t>
      </w:r>
    </w:p>
    <w:p w14:paraId="2720E064" w14:textId="77777777" w:rsidR="0050110C" w:rsidRPr="00007F83" w:rsidRDefault="0050110C" w:rsidP="0050110C">
      <w:pPr>
        <w:widowControl w:val="0"/>
        <w:numPr>
          <w:ilvl w:val="0"/>
          <w:numId w:val="13"/>
        </w:numPr>
        <w:tabs>
          <w:tab w:val="left" w:pos="476"/>
        </w:tabs>
        <w:spacing w:before="3"/>
        <w:ind w:left="180" w:firstLine="0"/>
        <w:contextualSpacing/>
        <w:rPr>
          <w:rFonts w:ascii="Helvetica Neue" w:hAnsi="Helvetica Neue"/>
        </w:rPr>
        <w:sectPr w:rsidR="0050110C" w:rsidRPr="00007F83" w:rsidSect="0050110C">
          <w:type w:val="continuous"/>
          <w:pgSz w:w="12240" w:h="15840"/>
          <w:pgMar w:top="1440" w:right="1440" w:bottom="1440" w:left="1440" w:header="180" w:footer="285" w:gutter="0"/>
          <w:cols w:num="2" w:space="720"/>
        </w:sectPr>
      </w:pPr>
      <w:r w:rsidRPr="00007F83">
        <w:rPr>
          <w:rFonts w:ascii="Helvetica Neue" w:hAnsi="Helvetica Neue"/>
        </w:rPr>
        <w:t>Around cooktops and countertops</w:t>
      </w:r>
    </w:p>
    <w:p w14:paraId="334D18A6" w14:textId="77777777" w:rsidR="0050110C" w:rsidRPr="00007F83" w:rsidRDefault="0050110C" w:rsidP="0050110C">
      <w:pPr>
        <w:spacing w:before="3"/>
        <w:ind w:left="180"/>
        <w:contextualSpacing/>
        <w:rPr>
          <w:rFonts w:ascii="Helvetica Neue" w:hAnsi="Helvetica Neue"/>
          <w:sz w:val="20"/>
          <w:szCs w:val="20"/>
        </w:rPr>
      </w:pPr>
    </w:p>
    <w:p w14:paraId="2FB75440" w14:textId="77777777" w:rsidR="0050110C" w:rsidRPr="00007F83" w:rsidRDefault="0050110C" w:rsidP="0050110C">
      <w:pPr>
        <w:spacing w:before="10"/>
        <w:ind w:left="180"/>
        <w:contextualSpacing/>
        <w:rPr>
          <w:rFonts w:ascii="Helvetica Neue" w:hAnsi="Helvetica Neue"/>
          <w:spacing w:val="-18"/>
          <w:sz w:val="20"/>
          <w:szCs w:val="20"/>
        </w:rPr>
      </w:pPr>
    </w:p>
    <w:p w14:paraId="2727DAB7" w14:textId="77777777" w:rsidR="0050110C" w:rsidRPr="00007F83" w:rsidRDefault="0050110C" w:rsidP="0050110C">
      <w:pPr>
        <w:spacing w:before="10"/>
        <w:ind w:left="180"/>
        <w:contextualSpacing/>
        <w:rPr>
          <w:rFonts w:ascii="Helvetica Neue" w:hAnsi="Helvetica Neue"/>
          <w:spacing w:val="-18"/>
        </w:rPr>
        <w:sectPr w:rsidR="0050110C" w:rsidRPr="00007F83" w:rsidSect="0050110C">
          <w:type w:val="continuous"/>
          <w:pgSz w:w="12240" w:h="15840"/>
          <w:pgMar w:top="1440" w:right="1440" w:bottom="1440" w:left="1440" w:header="720" w:footer="720" w:gutter="0"/>
          <w:cols w:space="156"/>
        </w:sectPr>
      </w:pPr>
    </w:p>
    <w:p w14:paraId="0BD07282" w14:textId="77777777" w:rsidR="0050110C" w:rsidRPr="00007F83" w:rsidRDefault="0050110C" w:rsidP="0050110C">
      <w:pPr>
        <w:contextualSpacing/>
        <w:outlineLvl w:val="4"/>
        <w:rPr>
          <w:rFonts w:ascii="Helvetica Neue" w:eastAsia="Arial" w:hAnsi="Helvetica Neue"/>
          <w:color w:val="0079C1"/>
          <w:sz w:val="26"/>
          <w:szCs w:val="26"/>
        </w:rPr>
      </w:pPr>
    </w:p>
    <w:p w14:paraId="3EFE728D" w14:textId="77777777" w:rsidR="0050110C" w:rsidRPr="00007F83" w:rsidRDefault="0050110C" w:rsidP="0050110C">
      <w:pPr>
        <w:contextualSpacing/>
        <w:outlineLvl w:val="4"/>
        <w:rPr>
          <w:rFonts w:ascii="Helvetica Neue" w:eastAsia="Arial" w:hAnsi="Helvetica Neue"/>
          <w:sz w:val="26"/>
          <w:szCs w:val="26"/>
        </w:rPr>
      </w:pPr>
      <w:r w:rsidRPr="00007F83">
        <w:rPr>
          <w:rFonts w:ascii="Helvetica Neue" w:eastAsia="Arial" w:hAnsi="Helvetica Neue"/>
          <w:color w:val="0079C1"/>
          <w:sz w:val="26"/>
          <w:szCs w:val="26"/>
        </w:rPr>
        <w:lastRenderedPageBreak/>
        <w:t>Should a Family Test for Mold in the Home?</w:t>
      </w:r>
    </w:p>
    <w:p w14:paraId="427D5D6B" w14:textId="77777777" w:rsidR="0050110C" w:rsidRPr="00007F83" w:rsidRDefault="0050110C" w:rsidP="0050110C">
      <w:pPr>
        <w:spacing w:before="82"/>
        <w:ind w:left="117" w:right="226"/>
        <w:contextualSpacing/>
        <w:rPr>
          <w:rFonts w:ascii="Helvetica Neue" w:eastAsia="Calibri" w:hAnsi="Helvetica Neue" w:cs="Calibri"/>
          <w:spacing w:val="-18"/>
          <w:sz w:val="20"/>
          <w:szCs w:val="20"/>
        </w:rPr>
      </w:pPr>
    </w:p>
    <w:p w14:paraId="5E75B5AD" w14:textId="4815EA75" w:rsidR="0050110C" w:rsidRPr="00007F83" w:rsidRDefault="0050110C" w:rsidP="0050110C">
      <w:pPr>
        <w:spacing w:before="10"/>
        <w:ind w:left="187"/>
        <w:contextualSpacing/>
        <w:rPr>
          <w:rFonts w:ascii="Helvetica Neue" w:hAnsi="Helvetica Neue"/>
        </w:rPr>
        <w:sectPr w:rsidR="0050110C" w:rsidRPr="00007F83" w:rsidSect="0050110C">
          <w:type w:val="continuous"/>
          <w:pgSz w:w="12240" w:h="15840"/>
          <w:pgMar w:top="1440" w:right="1440" w:bottom="1440" w:left="1440" w:header="720" w:footer="720" w:gutter="0"/>
          <w:cols w:space="156"/>
        </w:sectPr>
      </w:pPr>
      <w:r w:rsidRPr="00007F83">
        <w:rPr>
          <w:rStyle w:val="Strong"/>
          <w:rFonts w:ascii="Helvetica Neue" w:hAnsi="Helvetica Neue"/>
          <w:lang w:val="en"/>
        </w:rPr>
        <w:t>In most cases, if visible mold growth is present, testing is unnecessary.</w:t>
      </w:r>
      <w:r w:rsidRPr="00007F83">
        <w:rPr>
          <w:rFonts w:ascii="Helvetica Neue" w:hAnsi="Helvetica Neue"/>
          <w:lang w:val="en"/>
        </w:rPr>
        <w:t xml:space="preserve"> Since the EPA and other federal agencies have no recommendations on minimum safe levels for mold, testing is not helpful or encouraged. However, surface sampling may be useful to determine if an area has been adequately cleaned or remediated after mold has been removed. Sampling for mold should be conducted by professionals who have specific experience in designing mold sampling protocols, sampling methods and interpreting result</w:t>
      </w:r>
    </w:p>
    <w:p w14:paraId="7C0A77C5" w14:textId="77777777" w:rsidR="0050110C" w:rsidRPr="00007F83" w:rsidRDefault="0050110C" w:rsidP="0050110C">
      <w:pPr>
        <w:spacing w:before="4"/>
        <w:contextualSpacing/>
        <w:rPr>
          <w:rFonts w:ascii="Helvetica Neue" w:hAnsi="Helvetica Neue"/>
          <w:sz w:val="10"/>
          <w:szCs w:val="10"/>
        </w:rPr>
      </w:pPr>
    </w:p>
    <w:p w14:paraId="38A1B84D" w14:textId="77777777" w:rsidR="0050110C" w:rsidRPr="00007F83" w:rsidRDefault="0050110C" w:rsidP="0050110C">
      <w:pPr>
        <w:spacing w:before="4"/>
        <w:contextualSpacing/>
        <w:rPr>
          <w:rFonts w:ascii="Helvetica Neue" w:hAnsi="Helvetica Neue"/>
          <w:sz w:val="10"/>
          <w:szCs w:val="10"/>
        </w:rPr>
      </w:pPr>
    </w:p>
    <w:p w14:paraId="2F284601" w14:textId="77777777" w:rsidR="0050110C" w:rsidRPr="00007F83" w:rsidRDefault="0050110C" w:rsidP="0050110C">
      <w:pPr>
        <w:spacing w:before="4"/>
        <w:contextualSpacing/>
        <w:rPr>
          <w:rFonts w:ascii="Helvetica Neue" w:hAnsi="Helvetica Neue"/>
          <w:sz w:val="10"/>
          <w:szCs w:val="10"/>
        </w:rPr>
      </w:pPr>
    </w:p>
    <w:p w14:paraId="37125AA6" w14:textId="77777777" w:rsidR="0050110C" w:rsidRPr="00007F83" w:rsidRDefault="0050110C" w:rsidP="0050110C">
      <w:pPr>
        <w:spacing w:before="4" w:line="100" w:lineRule="exact"/>
        <w:rPr>
          <w:rFonts w:ascii="Helvetica Neue" w:hAnsi="Helvetica Neue"/>
          <w:sz w:val="10"/>
          <w:szCs w:val="10"/>
        </w:rPr>
      </w:pPr>
    </w:p>
    <w:p w14:paraId="562C5451" w14:textId="77777777" w:rsidR="0050110C" w:rsidRPr="00007F83" w:rsidRDefault="0050110C" w:rsidP="0050110C">
      <w:pPr>
        <w:spacing w:before="4" w:line="100" w:lineRule="exact"/>
        <w:rPr>
          <w:rFonts w:ascii="Helvetica Neue" w:hAnsi="Helvetica Neue"/>
          <w:sz w:val="10"/>
          <w:szCs w:val="10"/>
        </w:rPr>
      </w:pPr>
    </w:p>
    <w:p w14:paraId="7F3B9FEA" w14:textId="77777777" w:rsidR="0050110C" w:rsidRPr="00007F83" w:rsidRDefault="0050110C" w:rsidP="0050110C">
      <w:pPr>
        <w:pStyle w:val="BodyText"/>
        <w:ind w:left="117" w:right="503"/>
        <w:contextualSpacing/>
        <w:rPr>
          <w:rFonts w:ascii="Helvetica Neue" w:hAnsi="Helvetica Neue"/>
          <w:sz w:val="22"/>
          <w:szCs w:val="22"/>
        </w:rPr>
      </w:pPr>
      <w:r w:rsidRPr="00007F83">
        <w:rPr>
          <w:rFonts w:ascii="Helvetica Neue" w:hAnsi="Helvetica Neue"/>
          <w:noProof/>
          <w:sz w:val="22"/>
          <w:szCs w:val="22"/>
        </w:rPr>
        <w:drawing>
          <wp:anchor distT="0" distB="0" distL="114300" distR="114300" simplePos="0" relativeHeight="251679744" behindDoc="1" locked="0" layoutInCell="1" allowOverlap="1" wp14:anchorId="6AD49322" wp14:editId="781D6F84">
            <wp:simplePos x="0" y="0"/>
            <wp:positionH relativeFrom="column">
              <wp:posOffset>76200</wp:posOffset>
            </wp:positionH>
            <wp:positionV relativeFrom="paragraph">
              <wp:posOffset>-3810</wp:posOffset>
            </wp:positionV>
            <wp:extent cx="1823085" cy="1200150"/>
            <wp:effectExtent l="0" t="0" r="5715" b="0"/>
            <wp:wrapThrough wrapText="bothSides">
              <wp:wrapPolygon edited="0">
                <wp:start x="0" y="0"/>
                <wp:lineTo x="0" y="21257"/>
                <wp:lineTo x="21442" y="21257"/>
                <wp:lineTo x="2144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08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72D470" w14:textId="77777777" w:rsidR="0050110C" w:rsidRPr="00007F83" w:rsidRDefault="0050110C" w:rsidP="0050110C">
      <w:pPr>
        <w:pStyle w:val="BodyText"/>
        <w:ind w:left="117" w:right="503"/>
        <w:contextualSpacing/>
        <w:jc w:val="center"/>
        <w:rPr>
          <w:rFonts w:ascii="Helvetica Neue" w:hAnsi="Helvetica Neue"/>
          <w:b/>
          <w:color w:val="0079C1"/>
          <w:sz w:val="36"/>
          <w:szCs w:val="36"/>
        </w:rPr>
      </w:pPr>
      <w:r w:rsidRPr="00007F83">
        <w:rPr>
          <w:rFonts w:ascii="Helvetica Neue" w:hAnsi="Helvetica Neue" w:cs="Arial"/>
          <w:b/>
          <w:color w:val="0079C1"/>
          <w:sz w:val="36"/>
          <w:szCs w:val="36"/>
        </w:rPr>
        <w:t xml:space="preserve">What can you do </w:t>
      </w:r>
      <w:r w:rsidRPr="00007F83">
        <w:rPr>
          <w:rFonts w:ascii="Helvetica Neue" w:hAnsi="Helvetica Neue"/>
          <w:b/>
          <w:color w:val="0079C1"/>
          <w:sz w:val="36"/>
          <w:szCs w:val="36"/>
        </w:rPr>
        <w:t xml:space="preserve">to help the </w:t>
      </w:r>
      <w:proofErr w:type="gramStart"/>
      <w:r w:rsidRPr="00007F83">
        <w:rPr>
          <w:rFonts w:ascii="Helvetica Neue" w:hAnsi="Helvetica Neue"/>
          <w:b/>
          <w:color w:val="0079C1"/>
          <w:sz w:val="36"/>
          <w:szCs w:val="36"/>
        </w:rPr>
        <w:t>families</w:t>
      </w:r>
      <w:proofErr w:type="gramEnd"/>
      <w:r w:rsidRPr="00007F83">
        <w:rPr>
          <w:rFonts w:ascii="Helvetica Neue" w:hAnsi="Helvetica Neue"/>
          <w:b/>
          <w:color w:val="0079C1"/>
          <w:sz w:val="36"/>
          <w:szCs w:val="36"/>
        </w:rPr>
        <w:t xml:space="preserve"> </w:t>
      </w:r>
    </w:p>
    <w:p w14:paraId="294C8D0D" w14:textId="77777777" w:rsidR="0050110C" w:rsidRPr="00007F83" w:rsidRDefault="0050110C" w:rsidP="0050110C">
      <w:pPr>
        <w:pStyle w:val="BodyText"/>
        <w:ind w:left="117" w:right="503"/>
        <w:contextualSpacing/>
        <w:jc w:val="center"/>
        <w:rPr>
          <w:rFonts w:ascii="Helvetica Neue" w:hAnsi="Helvetica Neue"/>
          <w:b/>
          <w:color w:val="0079C1"/>
          <w:sz w:val="36"/>
          <w:szCs w:val="36"/>
        </w:rPr>
      </w:pPr>
      <w:r w:rsidRPr="00007F83">
        <w:rPr>
          <w:rFonts w:ascii="Helvetica Neue" w:hAnsi="Helvetica Neue"/>
          <w:b/>
          <w:color w:val="0079C1"/>
          <w:sz w:val="36"/>
          <w:szCs w:val="36"/>
        </w:rPr>
        <w:t>and communities you serve?</w:t>
      </w:r>
    </w:p>
    <w:p w14:paraId="78CC06AF" w14:textId="77777777" w:rsidR="0050110C" w:rsidRPr="00007F83" w:rsidRDefault="0050110C" w:rsidP="0050110C">
      <w:pPr>
        <w:pStyle w:val="BodyText"/>
        <w:ind w:left="117" w:right="503"/>
        <w:contextualSpacing/>
        <w:jc w:val="center"/>
        <w:rPr>
          <w:rFonts w:ascii="Helvetica Neue" w:hAnsi="Helvetica Neue"/>
          <w:sz w:val="16"/>
          <w:szCs w:val="16"/>
        </w:rPr>
      </w:pPr>
    </w:p>
    <w:p w14:paraId="4629550B" w14:textId="77777777" w:rsidR="0050110C" w:rsidRPr="00007F83" w:rsidRDefault="0050110C" w:rsidP="0050110C">
      <w:pPr>
        <w:pStyle w:val="BodyText"/>
        <w:ind w:left="117" w:right="503"/>
        <w:contextualSpacing/>
        <w:jc w:val="center"/>
        <w:rPr>
          <w:rFonts w:ascii="Helvetica Neue" w:hAnsi="Helvetica Neue"/>
          <w:i/>
          <w:color w:val="0079C1"/>
          <w:sz w:val="36"/>
          <w:szCs w:val="36"/>
        </w:rPr>
      </w:pPr>
      <w:r w:rsidRPr="00007F83">
        <w:rPr>
          <w:rFonts w:ascii="Helvetica Neue" w:hAnsi="Helvetica Neue"/>
          <w:i/>
          <w:color w:val="0079C1"/>
          <w:sz w:val="36"/>
          <w:szCs w:val="36"/>
        </w:rPr>
        <w:t>Actions for Living in a Healthy Home</w:t>
      </w:r>
    </w:p>
    <w:p w14:paraId="3AB06F5F" w14:textId="77777777" w:rsidR="0050110C" w:rsidRPr="00007F83" w:rsidRDefault="0050110C" w:rsidP="0050110C">
      <w:pPr>
        <w:pStyle w:val="BodyText"/>
        <w:ind w:left="117" w:right="503"/>
        <w:contextualSpacing/>
        <w:rPr>
          <w:rFonts w:ascii="Helvetica Neue" w:hAnsi="Helvetica Neue" w:cs="Arial"/>
          <w:color w:val="0079C1"/>
          <w:sz w:val="26"/>
          <w:szCs w:val="26"/>
        </w:rPr>
      </w:pPr>
    </w:p>
    <w:p w14:paraId="1DAD6A54" w14:textId="77777777" w:rsidR="0050110C" w:rsidRPr="00007F83" w:rsidRDefault="0050110C" w:rsidP="0050110C">
      <w:pPr>
        <w:spacing w:before="58"/>
        <w:ind w:left="100"/>
        <w:contextualSpacing/>
        <w:outlineLvl w:val="4"/>
        <w:rPr>
          <w:rFonts w:ascii="Helvetica Neue" w:eastAsia="Arial" w:hAnsi="Helvetica Neue"/>
          <w:color w:val="0079C1"/>
          <w:sz w:val="20"/>
          <w:szCs w:val="20"/>
        </w:rPr>
      </w:pPr>
    </w:p>
    <w:p w14:paraId="20D4D1B0" w14:textId="77777777" w:rsidR="0050110C" w:rsidRPr="00007F83" w:rsidRDefault="0050110C" w:rsidP="0050110C">
      <w:pPr>
        <w:spacing w:before="58"/>
        <w:ind w:left="100"/>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Family Health and Housekeeping Habits</w:t>
      </w:r>
    </w:p>
    <w:p w14:paraId="1F7D171E" w14:textId="77777777" w:rsidR="0050110C" w:rsidRPr="00007F83" w:rsidRDefault="0050110C" w:rsidP="0050110C">
      <w:pPr>
        <w:ind w:left="180" w:right="299"/>
        <w:contextualSpacing/>
        <w:rPr>
          <w:rFonts w:ascii="Helvetica Neue" w:eastAsia="Calibri" w:hAnsi="Helvetica Neue" w:cs="Calibri"/>
          <w:sz w:val="20"/>
          <w:szCs w:val="20"/>
        </w:rPr>
      </w:pPr>
    </w:p>
    <w:p w14:paraId="1CECACFF" w14:textId="544ED976" w:rsidR="0050110C" w:rsidRPr="00007F83" w:rsidRDefault="0050110C" w:rsidP="0050110C">
      <w:pPr>
        <w:ind w:left="180" w:right="299"/>
        <w:contextualSpacing/>
        <w:rPr>
          <w:rFonts w:ascii="Helvetica Neue" w:eastAsia="Calibri" w:hAnsi="Helvetica Neue"/>
        </w:rPr>
      </w:pPr>
      <w:r w:rsidRPr="00007F83">
        <w:rPr>
          <w:rFonts w:ascii="Helvetica Neue" w:eastAsia="Calibri" w:hAnsi="Helvetica Neue" w:cs="Calibri"/>
        </w:rPr>
        <w:t xml:space="preserve">A stakeholder should always advise families that it is important to fix any moisture problem in their </w:t>
      </w:r>
      <w:r w:rsidRPr="00007F83">
        <w:rPr>
          <w:rFonts w:ascii="Helvetica Neue" w:eastAsia="Calibri" w:hAnsi="Helvetica Neue"/>
        </w:rPr>
        <w:t>home right away, including using dehumidifiers, fixing plumbing and roof leaks, and ventilating kitchens, bathrooms, and dryers to the outside. In addition to these recommendations, stakeholders should encourage families to talk to their health care provider if they think mold is impacting their health. If asthma or allergies are worse at their home, mold may be a trigger. Encourage them to check for mold and moisture problems in each room of their home.</w:t>
      </w:r>
    </w:p>
    <w:p w14:paraId="3EB576F9" w14:textId="77777777" w:rsidR="0050110C" w:rsidRPr="00007F83" w:rsidRDefault="0050110C" w:rsidP="0050110C">
      <w:pPr>
        <w:ind w:left="180" w:right="299"/>
        <w:contextualSpacing/>
        <w:rPr>
          <w:rFonts w:ascii="Helvetica Neue" w:eastAsia="Calibri" w:hAnsi="Helvetica Neue"/>
          <w:sz w:val="20"/>
          <w:szCs w:val="20"/>
        </w:rPr>
      </w:pPr>
    </w:p>
    <w:p w14:paraId="52A1FB1C" w14:textId="77777777" w:rsidR="0050110C" w:rsidRPr="00007F83" w:rsidRDefault="0050110C" w:rsidP="0050110C">
      <w:pPr>
        <w:ind w:left="180" w:right="299"/>
        <w:contextualSpacing/>
        <w:rPr>
          <w:rFonts w:ascii="Helvetica Neue" w:eastAsia="Calibri" w:hAnsi="Helvetica Neue"/>
        </w:rPr>
      </w:pPr>
      <w:r w:rsidRPr="00007F83">
        <w:rPr>
          <w:rFonts w:ascii="Helvetica Neue" w:eastAsia="Calibri" w:hAnsi="Helvetica Neue"/>
        </w:rPr>
        <w:t>Stakeholders and service providers can also educate families in the community by:</w:t>
      </w:r>
    </w:p>
    <w:p w14:paraId="2B2B340B" w14:textId="77777777" w:rsidR="0050110C" w:rsidRPr="00007F83" w:rsidRDefault="0050110C" w:rsidP="0050110C">
      <w:pPr>
        <w:ind w:left="180" w:right="299"/>
        <w:contextualSpacing/>
        <w:rPr>
          <w:rFonts w:ascii="Helvetica Neue" w:eastAsia="Calibri" w:hAnsi="Helvetica Neue"/>
          <w:sz w:val="16"/>
          <w:szCs w:val="16"/>
        </w:rPr>
      </w:pPr>
    </w:p>
    <w:p w14:paraId="33785FCA" w14:textId="61B77573" w:rsidR="0050110C" w:rsidRPr="00007F83" w:rsidRDefault="0050110C" w:rsidP="0050110C">
      <w:pPr>
        <w:pStyle w:val="ListParagraph"/>
        <w:widowControl w:val="0"/>
        <w:numPr>
          <w:ilvl w:val="0"/>
          <w:numId w:val="14"/>
        </w:numPr>
        <w:tabs>
          <w:tab w:val="left" w:pos="180"/>
        </w:tabs>
        <w:spacing w:before="2"/>
        <w:ind w:right="62"/>
        <w:rPr>
          <w:rFonts w:ascii="Helvetica Neue" w:eastAsia="Calibri" w:hAnsi="Helvetica Neue"/>
        </w:rPr>
      </w:pPr>
      <w:r w:rsidRPr="00007F83">
        <w:rPr>
          <w:rFonts w:ascii="Helvetica Neue" w:eastAsia="Calibri" w:hAnsi="Helvetica Neue"/>
        </w:rPr>
        <w:t xml:space="preserve">Encouraging healthcare providers and community assistance organizations to help families to self- assess their homes for asthma/allergen triggers that could include mold and other healthy home hazards. </w:t>
      </w:r>
    </w:p>
    <w:p w14:paraId="2BFFA166" w14:textId="77777777" w:rsidR="0050110C" w:rsidRPr="00007F83" w:rsidRDefault="0050110C" w:rsidP="0050110C">
      <w:pPr>
        <w:pStyle w:val="ListParagraph"/>
        <w:widowControl w:val="0"/>
        <w:numPr>
          <w:ilvl w:val="0"/>
          <w:numId w:val="14"/>
        </w:numPr>
        <w:tabs>
          <w:tab w:val="left" w:pos="180"/>
        </w:tabs>
        <w:spacing w:before="2"/>
        <w:ind w:right="62"/>
        <w:rPr>
          <w:rFonts w:ascii="Helvetica Neue" w:eastAsia="Calibri" w:hAnsi="Helvetica Neue"/>
        </w:rPr>
      </w:pPr>
      <w:r w:rsidRPr="00007F83">
        <w:rPr>
          <w:rFonts w:ascii="Helvetica Neue" w:eastAsia="Calibri" w:hAnsi="Helvetica Neue"/>
        </w:rPr>
        <w:t>Assisting community agencies and health care providers in identifying and advocating for actions families can take to reduce allergens and mold in their home.</w:t>
      </w:r>
    </w:p>
    <w:p w14:paraId="08DF97CE" w14:textId="73681DA9" w:rsidR="0050110C" w:rsidRPr="00007F83" w:rsidRDefault="0050110C" w:rsidP="0050110C">
      <w:pPr>
        <w:pStyle w:val="ListParagraph"/>
        <w:widowControl w:val="0"/>
        <w:numPr>
          <w:ilvl w:val="0"/>
          <w:numId w:val="14"/>
        </w:numPr>
        <w:tabs>
          <w:tab w:val="left" w:pos="180"/>
        </w:tabs>
        <w:spacing w:before="2"/>
        <w:ind w:right="62"/>
        <w:rPr>
          <w:rFonts w:ascii="Helvetica Neue" w:eastAsia="Calibri" w:hAnsi="Helvetica Neue"/>
        </w:rPr>
      </w:pPr>
      <w:r w:rsidRPr="00007F83">
        <w:rPr>
          <w:rFonts w:ascii="Helvetica Neue" w:eastAsia="Calibri" w:hAnsi="Helvetica Neue"/>
        </w:rPr>
        <w:t xml:space="preserve">Focusing education, training, and assessments on moisture prevention and safe cleaning of suspected mold areas. </w:t>
      </w:r>
    </w:p>
    <w:p w14:paraId="04CF73D6" w14:textId="77777777" w:rsidR="0050110C" w:rsidRPr="00007F83" w:rsidRDefault="0050110C" w:rsidP="0050110C">
      <w:pPr>
        <w:ind w:left="100"/>
        <w:contextualSpacing/>
        <w:outlineLvl w:val="4"/>
        <w:rPr>
          <w:rFonts w:ascii="Helvetica Neue" w:eastAsia="Arial" w:hAnsi="Helvetica Neue"/>
          <w:color w:val="0079C1"/>
          <w:sz w:val="20"/>
          <w:szCs w:val="20"/>
        </w:rPr>
      </w:pPr>
    </w:p>
    <w:p w14:paraId="259B7C7C" w14:textId="77777777" w:rsidR="0050110C" w:rsidRPr="00007F83" w:rsidRDefault="0050110C" w:rsidP="0050110C">
      <w:pPr>
        <w:ind w:left="100"/>
        <w:contextualSpacing/>
        <w:outlineLvl w:val="4"/>
        <w:rPr>
          <w:rFonts w:ascii="Helvetica Neue" w:eastAsia="Arial" w:hAnsi="Helvetica Neue"/>
          <w:color w:val="0079C1"/>
          <w:sz w:val="20"/>
          <w:szCs w:val="20"/>
        </w:rPr>
      </w:pPr>
    </w:p>
    <w:p w14:paraId="59036D2C" w14:textId="77777777" w:rsidR="0050110C" w:rsidRPr="00007F83" w:rsidRDefault="0050110C" w:rsidP="0050110C">
      <w:pPr>
        <w:contextualSpacing/>
        <w:outlineLvl w:val="4"/>
        <w:rPr>
          <w:rFonts w:ascii="Helvetica Neue" w:eastAsia="Arial" w:hAnsi="Helvetica Neue"/>
          <w:sz w:val="16"/>
          <w:szCs w:val="16"/>
        </w:rPr>
      </w:pPr>
      <w:r w:rsidRPr="00007F83">
        <w:rPr>
          <w:rFonts w:ascii="Helvetica Neue" w:eastAsia="Arial" w:hAnsi="Helvetica Neue"/>
          <w:color w:val="0079C1"/>
          <w:sz w:val="26"/>
          <w:szCs w:val="26"/>
        </w:rPr>
        <w:t>Preventing Significant Moisture and Mold Inside a Home</w:t>
      </w:r>
    </w:p>
    <w:p w14:paraId="73801FCD" w14:textId="77777777" w:rsidR="0050110C" w:rsidRPr="00007F83" w:rsidRDefault="0050110C" w:rsidP="0050110C">
      <w:pPr>
        <w:tabs>
          <w:tab w:val="left" w:pos="460"/>
        </w:tabs>
        <w:spacing w:before="84"/>
        <w:contextualSpacing/>
        <w:rPr>
          <w:rFonts w:ascii="Helvetica Neue" w:eastAsia="Calibri" w:hAnsi="Helvetica Neue"/>
          <w:spacing w:val="-5"/>
        </w:rPr>
      </w:pPr>
    </w:p>
    <w:p w14:paraId="1550EE1E" w14:textId="77777777" w:rsidR="0050110C" w:rsidRPr="00007F83" w:rsidRDefault="0050110C" w:rsidP="0050110C">
      <w:pPr>
        <w:spacing w:before="58"/>
        <w:ind w:firstLine="90"/>
        <w:contextualSpacing/>
        <w:outlineLvl w:val="4"/>
        <w:rPr>
          <w:rFonts w:ascii="Helvetica Neue" w:eastAsia="Calibri" w:hAnsi="Helvetica Neue"/>
        </w:rPr>
      </w:pPr>
      <w:r w:rsidRPr="00007F83">
        <w:rPr>
          <w:rFonts w:ascii="Helvetica Neue" w:eastAsia="Calibri" w:hAnsi="Helvetica Neue"/>
        </w:rPr>
        <w:t>For each family served, healthy homes stakeholders should recommend that families:</w:t>
      </w:r>
    </w:p>
    <w:p w14:paraId="5CCBA513" w14:textId="77777777" w:rsidR="0050110C" w:rsidRPr="00007F83" w:rsidRDefault="0050110C" w:rsidP="0050110C">
      <w:pPr>
        <w:tabs>
          <w:tab w:val="left" w:pos="460"/>
        </w:tabs>
        <w:spacing w:before="84"/>
        <w:contextualSpacing/>
        <w:rPr>
          <w:rFonts w:ascii="Helvetica Neue" w:eastAsia="Calibri" w:hAnsi="Helvetica Neue"/>
          <w:spacing w:val="-5"/>
          <w:sz w:val="20"/>
          <w:szCs w:val="20"/>
        </w:rPr>
      </w:pPr>
    </w:p>
    <w:p w14:paraId="0B88C23E" w14:textId="77777777" w:rsidR="0050110C" w:rsidRPr="00007F83" w:rsidRDefault="0050110C" w:rsidP="0050110C">
      <w:pPr>
        <w:tabs>
          <w:tab w:val="left" w:pos="460"/>
        </w:tabs>
        <w:spacing w:before="84"/>
        <w:contextualSpacing/>
        <w:rPr>
          <w:rFonts w:ascii="Helvetica Neue" w:eastAsia="Calibri" w:hAnsi="Helvetica Neue"/>
          <w:spacing w:val="-5"/>
          <w:sz w:val="16"/>
          <w:szCs w:val="16"/>
        </w:rPr>
        <w:sectPr w:rsidR="0050110C" w:rsidRPr="00007F83" w:rsidSect="0050110C">
          <w:type w:val="continuous"/>
          <w:pgSz w:w="12240" w:h="15840"/>
          <w:pgMar w:top="1440" w:right="1440" w:bottom="1440" w:left="1440" w:header="720" w:footer="720" w:gutter="0"/>
          <w:cols w:space="720"/>
        </w:sectPr>
      </w:pPr>
    </w:p>
    <w:p w14:paraId="18906D10" w14:textId="77777777" w:rsidR="0050110C" w:rsidRPr="00007F83" w:rsidRDefault="0050110C" w:rsidP="0050110C">
      <w:pPr>
        <w:widowControl w:val="0"/>
        <w:numPr>
          <w:ilvl w:val="0"/>
          <w:numId w:val="12"/>
        </w:numPr>
        <w:tabs>
          <w:tab w:val="left" w:pos="460"/>
        </w:tabs>
        <w:spacing w:before="84"/>
        <w:ind w:left="460"/>
        <w:contextualSpacing/>
        <w:rPr>
          <w:rFonts w:ascii="Helvetica Neue" w:eastAsia="Calibri" w:hAnsi="Helvetica Neue"/>
        </w:rPr>
      </w:pPr>
      <w:r w:rsidRPr="00007F83">
        <w:rPr>
          <w:rFonts w:ascii="Helvetica Neue" w:eastAsia="Calibri" w:hAnsi="Helvetica Neue"/>
          <w:spacing w:val="-5"/>
        </w:rPr>
        <w:lastRenderedPageBreak/>
        <w:t>R</w:t>
      </w:r>
      <w:r w:rsidRPr="00007F83">
        <w:rPr>
          <w:rFonts w:ascii="Helvetica Neue" w:eastAsia="Calibri" w:hAnsi="Helvetica Neue"/>
          <w:spacing w:val="-2"/>
        </w:rPr>
        <w:t>ep</w:t>
      </w:r>
      <w:r w:rsidRPr="00007F83">
        <w:rPr>
          <w:rFonts w:ascii="Helvetica Neue" w:eastAsia="Calibri" w:hAnsi="Helvetica Neue"/>
          <w:spacing w:val="-3"/>
        </w:rPr>
        <w:t>a</w:t>
      </w:r>
      <w:r w:rsidRPr="00007F83">
        <w:rPr>
          <w:rFonts w:ascii="Helvetica Neue" w:eastAsia="Calibri" w:hAnsi="Helvetica Neue"/>
          <w:spacing w:val="-2"/>
        </w:rPr>
        <w:t>i</w:t>
      </w:r>
      <w:r w:rsidRPr="00007F83">
        <w:rPr>
          <w:rFonts w:ascii="Helvetica Neue" w:eastAsia="Calibri" w:hAnsi="Helvetica Neue"/>
        </w:rPr>
        <w:t>r</w:t>
      </w:r>
      <w:r w:rsidRPr="00007F83">
        <w:rPr>
          <w:rFonts w:ascii="Helvetica Neue" w:eastAsia="Calibri" w:hAnsi="Helvetica Neue"/>
          <w:spacing w:val="2"/>
        </w:rPr>
        <w:t xml:space="preserve"> </w:t>
      </w:r>
      <w:r w:rsidRPr="00007F83">
        <w:rPr>
          <w:rFonts w:ascii="Helvetica Neue" w:eastAsia="Calibri" w:hAnsi="Helvetica Neue"/>
          <w:spacing w:val="-3"/>
        </w:rPr>
        <w:t>a</w:t>
      </w:r>
      <w:r w:rsidRPr="00007F83">
        <w:rPr>
          <w:rFonts w:ascii="Helvetica Neue" w:eastAsia="Calibri" w:hAnsi="Helvetica Neue"/>
          <w:spacing w:val="-4"/>
        </w:rPr>
        <w:t>n</w:t>
      </w:r>
      <w:r w:rsidRPr="00007F83">
        <w:rPr>
          <w:rFonts w:ascii="Helvetica Neue" w:eastAsia="Calibri" w:hAnsi="Helvetica Neue"/>
        </w:rPr>
        <w:t>y</w:t>
      </w:r>
      <w:r w:rsidRPr="00007F83">
        <w:rPr>
          <w:rFonts w:ascii="Helvetica Neue" w:eastAsia="Calibri" w:hAnsi="Helvetica Neue"/>
          <w:spacing w:val="3"/>
        </w:rPr>
        <w:t xml:space="preserve"> </w:t>
      </w:r>
      <w:r w:rsidRPr="00007F83">
        <w:rPr>
          <w:rFonts w:ascii="Helvetica Neue" w:eastAsia="Calibri" w:hAnsi="Helvetica Neue"/>
          <w:spacing w:val="-1"/>
        </w:rPr>
        <w:t>l</w:t>
      </w:r>
      <w:r w:rsidRPr="00007F83">
        <w:rPr>
          <w:rFonts w:ascii="Helvetica Neue" w:eastAsia="Calibri" w:hAnsi="Helvetica Neue"/>
          <w:spacing w:val="-5"/>
        </w:rPr>
        <w:t>e</w:t>
      </w:r>
      <w:r w:rsidRPr="00007F83">
        <w:rPr>
          <w:rFonts w:ascii="Helvetica Neue" w:eastAsia="Calibri" w:hAnsi="Helvetica Neue"/>
          <w:spacing w:val="-3"/>
        </w:rPr>
        <w:t>a</w:t>
      </w:r>
      <w:r w:rsidRPr="00007F83">
        <w:rPr>
          <w:rFonts w:ascii="Helvetica Neue" w:eastAsia="Calibri" w:hAnsi="Helvetica Neue"/>
          <w:spacing w:val="2"/>
        </w:rPr>
        <w:t>k</w:t>
      </w:r>
      <w:r w:rsidRPr="00007F83">
        <w:rPr>
          <w:rFonts w:ascii="Helvetica Neue" w:eastAsia="Calibri" w:hAnsi="Helvetica Neue"/>
        </w:rPr>
        <w:t>s</w:t>
      </w:r>
      <w:r w:rsidRPr="00007F83">
        <w:rPr>
          <w:rFonts w:ascii="Helvetica Neue" w:eastAsia="Calibri" w:hAnsi="Helvetica Neue"/>
          <w:spacing w:val="3"/>
        </w:rPr>
        <w:t xml:space="preserve"> </w:t>
      </w:r>
      <w:r w:rsidRPr="00007F83">
        <w:rPr>
          <w:rFonts w:ascii="Helvetica Neue" w:eastAsia="Calibri" w:hAnsi="Helvetica Neue"/>
          <w:spacing w:val="-2"/>
        </w:rPr>
        <w:t>i</w:t>
      </w:r>
      <w:r w:rsidRPr="00007F83">
        <w:rPr>
          <w:rFonts w:ascii="Helvetica Neue" w:eastAsia="Calibri" w:hAnsi="Helvetica Neue"/>
        </w:rPr>
        <w:t>n</w:t>
      </w:r>
      <w:r w:rsidRPr="00007F83">
        <w:rPr>
          <w:rFonts w:ascii="Helvetica Neue" w:eastAsia="Calibri" w:hAnsi="Helvetica Neue"/>
          <w:spacing w:val="3"/>
        </w:rPr>
        <w:t xml:space="preserve"> </w:t>
      </w:r>
      <w:r w:rsidRPr="00007F83">
        <w:rPr>
          <w:rFonts w:ascii="Helvetica Neue" w:eastAsia="Calibri" w:hAnsi="Helvetica Neue"/>
          <w:spacing w:val="-3"/>
        </w:rPr>
        <w:t>their</w:t>
      </w:r>
      <w:r w:rsidRPr="00007F83">
        <w:rPr>
          <w:rFonts w:ascii="Helvetica Neue" w:eastAsia="Calibri" w:hAnsi="Helvetica Neue"/>
          <w:spacing w:val="3"/>
        </w:rPr>
        <w:t xml:space="preserve"> </w:t>
      </w:r>
      <w:r w:rsidRPr="00007F83">
        <w:rPr>
          <w:rFonts w:ascii="Helvetica Neue" w:eastAsia="Calibri" w:hAnsi="Helvetica Neue"/>
          <w:spacing w:val="-2"/>
        </w:rPr>
        <w:t>h</w:t>
      </w:r>
      <w:r w:rsidRPr="00007F83">
        <w:rPr>
          <w:rFonts w:ascii="Helvetica Neue" w:eastAsia="Calibri" w:hAnsi="Helvetica Neue"/>
          <w:spacing w:val="-1"/>
        </w:rPr>
        <w:t>o</w:t>
      </w:r>
      <w:r w:rsidRPr="00007F83">
        <w:rPr>
          <w:rFonts w:ascii="Helvetica Neue" w:eastAsia="Calibri" w:hAnsi="Helvetica Neue"/>
          <w:spacing w:val="-2"/>
        </w:rPr>
        <w:t>m</w:t>
      </w:r>
      <w:r w:rsidRPr="00007F83">
        <w:rPr>
          <w:rFonts w:ascii="Helvetica Neue" w:eastAsia="Calibri" w:hAnsi="Helvetica Neue"/>
        </w:rPr>
        <w:t>e</w:t>
      </w:r>
      <w:r w:rsidRPr="00007F83">
        <w:rPr>
          <w:rFonts w:ascii="Helvetica Neue" w:eastAsia="Calibri" w:hAnsi="Helvetica Neue"/>
          <w:spacing w:val="3"/>
        </w:rPr>
        <w:t xml:space="preserve"> </w:t>
      </w:r>
      <w:r w:rsidRPr="00007F83">
        <w:rPr>
          <w:rFonts w:ascii="Helvetica Neue" w:eastAsia="Calibri" w:hAnsi="Helvetica Neue"/>
          <w:spacing w:val="-1"/>
        </w:rPr>
        <w:t>ri</w:t>
      </w:r>
      <w:r w:rsidRPr="00007F83">
        <w:rPr>
          <w:rFonts w:ascii="Helvetica Neue" w:eastAsia="Calibri" w:hAnsi="Helvetica Neue"/>
          <w:spacing w:val="-2"/>
        </w:rPr>
        <w:t>g</w:t>
      </w:r>
      <w:r w:rsidRPr="00007F83">
        <w:rPr>
          <w:rFonts w:ascii="Helvetica Neue" w:eastAsia="Calibri" w:hAnsi="Helvetica Neue"/>
          <w:spacing w:val="-3"/>
        </w:rPr>
        <w:t>h</w:t>
      </w:r>
      <w:r w:rsidRPr="00007F83">
        <w:rPr>
          <w:rFonts w:ascii="Helvetica Neue" w:eastAsia="Calibri" w:hAnsi="Helvetica Neue"/>
        </w:rPr>
        <w:t>t</w:t>
      </w:r>
      <w:r w:rsidRPr="00007F83">
        <w:rPr>
          <w:rFonts w:ascii="Helvetica Neue" w:eastAsia="Calibri" w:hAnsi="Helvetica Neue"/>
          <w:spacing w:val="3"/>
        </w:rPr>
        <w:t xml:space="preserve"> </w:t>
      </w:r>
      <w:r w:rsidRPr="00007F83">
        <w:rPr>
          <w:rFonts w:ascii="Helvetica Neue" w:eastAsia="Calibri" w:hAnsi="Helvetica Neue"/>
          <w:spacing w:val="-5"/>
        </w:rPr>
        <w:t>a</w:t>
      </w:r>
      <w:r w:rsidRPr="00007F83">
        <w:rPr>
          <w:rFonts w:ascii="Helvetica Neue" w:eastAsia="Calibri" w:hAnsi="Helvetica Neue"/>
          <w:spacing w:val="-2"/>
        </w:rPr>
        <w:t>w</w:t>
      </w:r>
      <w:r w:rsidRPr="00007F83">
        <w:rPr>
          <w:rFonts w:ascii="Helvetica Neue" w:eastAsia="Calibri" w:hAnsi="Helvetica Neue"/>
          <w:spacing w:val="-4"/>
        </w:rPr>
        <w:t>a</w:t>
      </w:r>
      <w:r w:rsidRPr="00007F83">
        <w:rPr>
          <w:rFonts w:ascii="Helvetica Neue" w:eastAsia="Calibri" w:hAnsi="Helvetica Neue"/>
          <w:spacing w:val="-12"/>
        </w:rPr>
        <w:t>y</w:t>
      </w:r>
      <w:r w:rsidRPr="00007F83">
        <w:rPr>
          <w:rFonts w:ascii="Helvetica Neue" w:eastAsia="Calibri" w:hAnsi="Helvetica Neue"/>
        </w:rPr>
        <w:t>.</w:t>
      </w:r>
    </w:p>
    <w:p w14:paraId="0A1E42E6" w14:textId="77777777" w:rsidR="0050110C" w:rsidRPr="00007F83" w:rsidRDefault="0050110C" w:rsidP="0050110C">
      <w:pPr>
        <w:widowControl w:val="0"/>
        <w:numPr>
          <w:ilvl w:val="0"/>
          <w:numId w:val="12"/>
        </w:numPr>
        <w:tabs>
          <w:tab w:val="left" w:pos="460"/>
        </w:tabs>
        <w:ind w:left="460" w:right="166"/>
        <w:contextualSpacing/>
        <w:rPr>
          <w:rFonts w:ascii="Helvetica Neue" w:eastAsia="Calibri" w:hAnsi="Helvetica Neue"/>
        </w:rPr>
        <w:sectPr w:rsidR="0050110C" w:rsidRPr="00007F83" w:rsidSect="0050110C">
          <w:type w:val="continuous"/>
          <w:pgSz w:w="12240" w:h="15840"/>
          <w:pgMar w:top="1440" w:right="1440" w:bottom="1440" w:left="1440" w:header="720" w:footer="720" w:gutter="0"/>
          <w:cols w:num="2" w:space="720"/>
        </w:sectPr>
      </w:pPr>
      <w:r w:rsidRPr="00007F83">
        <w:rPr>
          <w:rFonts w:ascii="Helvetica Neue" w:eastAsia="Calibri" w:hAnsi="Helvetica Neue"/>
        </w:rPr>
        <w:t xml:space="preserve">Keep an eye out for mold and </w:t>
      </w:r>
      <w:r w:rsidRPr="00007F83">
        <w:rPr>
          <w:rFonts w:ascii="Helvetica Neue" w:eastAsia="Calibri" w:hAnsi="Helvetica Neue"/>
        </w:rPr>
        <w:lastRenderedPageBreak/>
        <w:t xml:space="preserve">mildew or water stains in the home, including </w:t>
      </w:r>
    </w:p>
    <w:p w14:paraId="77B4BC8D" w14:textId="465D7354" w:rsidR="0050110C" w:rsidRPr="00007F83" w:rsidRDefault="0050110C" w:rsidP="0050110C">
      <w:pPr>
        <w:widowControl w:val="0"/>
        <w:numPr>
          <w:ilvl w:val="0"/>
          <w:numId w:val="12"/>
        </w:numPr>
        <w:tabs>
          <w:tab w:val="left" w:pos="460"/>
        </w:tabs>
        <w:ind w:left="460" w:right="166"/>
        <w:contextualSpacing/>
        <w:rPr>
          <w:rFonts w:ascii="Helvetica Neue" w:eastAsia="Calibri" w:hAnsi="Helvetica Neue" w:cs="Calibri"/>
        </w:rPr>
      </w:pPr>
      <w:r w:rsidRPr="00007F83">
        <w:rPr>
          <w:rFonts w:ascii="Helvetica Neue" w:eastAsia="Calibri" w:hAnsi="Helvetica Neue"/>
        </w:rPr>
        <w:lastRenderedPageBreak/>
        <w:t xml:space="preserve">on ceilings, walls, around windows, floors and fabrics. </w:t>
      </w:r>
    </w:p>
    <w:p w14:paraId="6BB260D6" w14:textId="77777777" w:rsidR="0050110C" w:rsidRPr="00007F83" w:rsidRDefault="0050110C" w:rsidP="0050110C">
      <w:pPr>
        <w:widowControl w:val="0"/>
        <w:numPr>
          <w:ilvl w:val="0"/>
          <w:numId w:val="12"/>
        </w:numPr>
        <w:tabs>
          <w:tab w:val="left" w:pos="460"/>
        </w:tabs>
        <w:ind w:left="460" w:right="166"/>
        <w:contextualSpacing/>
        <w:rPr>
          <w:rFonts w:ascii="Helvetica Neue" w:eastAsia="Calibri" w:hAnsi="Helvetica Neue" w:cs="Calibri"/>
        </w:rPr>
      </w:pPr>
      <w:r w:rsidRPr="00007F83">
        <w:rPr>
          <w:rFonts w:ascii="Helvetica Neue" w:eastAsia="Calibri" w:hAnsi="Helvetica Neue"/>
        </w:rPr>
        <w:t xml:space="preserve">Avoid letting </w:t>
      </w:r>
      <w:r w:rsidRPr="00007F83">
        <w:rPr>
          <w:rFonts w:ascii="Helvetica Neue" w:eastAsia="Calibri" w:hAnsi="Helvetica Neue"/>
          <w:spacing w:val="-2"/>
        </w:rPr>
        <w:t>wa</w:t>
      </w:r>
      <w:r w:rsidRPr="00007F83">
        <w:rPr>
          <w:rFonts w:ascii="Helvetica Neue" w:eastAsia="Calibri" w:hAnsi="Helvetica Neue"/>
          <w:spacing w:val="-3"/>
        </w:rPr>
        <w:t>t</w:t>
      </w:r>
      <w:r w:rsidRPr="00007F83">
        <w:rPr>
          <w:rFonts w:ascii="Helvetica Neue" w:eastAsia="Calibri" w:hAnsi="Helvetica Neue"/>
          <w:spacing w:val="-2"/>
        </w:rPr>
        <w:t>e</w:t>
      </w:r>
      <w:r w:rsidRPr="00007F83">
        <w:rPr>
          <w:rFonts w:ascii="Helvetica Neue" w:eastAsia="Calibri" w:hAnsi="Helvetica Neue"/>
        </w:rPr>
        <w:t>r</w:t>
      </w:r>
      <w:r w:rsidRPr="00007F83">
        <w:rPr>
          <w:rFonts w:ascii="Helvetica Neue" w:eastAsia="Calibri" w:hAnsi="Helvetica Neue"/>
          <w:spacing w:val="3"/>
        </w:rPr>
        <w:t xml:space="preserve"> </w:t>
      </w:r>
      <w:r w:rsidRPr="00007F83">
        <w:rPr>
          <w:rFonts w:ascii="Helvetica Neue" w:eastAsia="Calibri" w:hAnsi="Helvetica Neue"/>
          <w:spacing w:val="-3"/>
        </w:rPr>
        <w:t>s</w:t>
      </w:r>
      <w:r w:rsidRPr="00007F83">
        <w:rPr>
          <w:rFonts w:ascii="Helvetica Neue" w:eastAsia="Calibri" w:hAnsi="Helvetica Neue"/>
          <w:spacing w:val="-1"/>
        </w:rPr>
        <w:t>i</w:t>
      </w:r>
      <w:r w:rsidRPr="00007F83">
        <w:rPr>
          <w:rFonts w:ascii="Helvetica Neue" w:eastAsia="Calibri" w:hAnsi="Helvetica Neue"/>
        </w:rPr>
        <w:t>t</w:t>
      </w:r>
      <w:r w:rsidRPr="00007F83">
        <w:rPr>
          <w:rFonts w:ascii="Helvetica Neue" w:eastAsia="Calibri" w:hAnsi="Helvetica Neue"/>
          <w:spacing w:val="3"/>
        </w:rPr>
        <w:t xml:space="preserve"> </w:t>
      </w:r>
      <w:r w:rsidRPr="00007F83">
        <w:rPr>
          <w:rFonts w:ascii="Helvetica Neue" w:eastAsia="Calibri" w:hAnsi="Helvetica Neue"/>
          <w:spacing w:val="-2"/>
        </w:rPr>
        <w:t>i</w:t>
      </w:r>
      <w:r w:rsidRPr="00007F83">
        <w:rPr>
          <w:rFonts w:ascii="Helvetica Neue" w:eastAsia="Calibri" w:hAnsi="Helvetica Neue"/>
        </w:rPr>
        <w:t>n</w:t>
      </w:r>
      <w:r w:rsidRPr="00007F83">
        <w:rPr>
          <w:rFonts w:ascii="Helvetica Neue" w:eastAsia="Calibri" w:hAnsi="Helvetica Neue"/>
          <w:spacing w:val="4"/>
        </w:rPr>
        <w:t xml:space="preserve"> </w:t>
      </w:r>
      <w:r w:rsidRPr="00007F83">
        <w:rPr>
          <w:rFonts w:ascii="Helvetica Neue" w:eastAsia="Calibri" w:hAnsi="Helvetica Neue"/>
          <w:spacing w:val="-2"/>
        </w:rPr>
        <w:t>d</w:t>
      </w:r>
      <w:r w:rsidRPr="00007F83">
        <w:rPr>
          <w:rFonts w:ascii="Helvetica Neue" w:eastAsia="Calibri" w:hAnsi="Helvetica Neue"/>
          <w:spacing w:val="-1"/>
        </w:rPr>
        <w:t>r</w:t>
      </w:r>
      <w:r w:rsidRPr="00007F83">
        <w:rPr>
          <w:rFonts w:ascii="Helvetica Neue" w:eastAsia="Calibri" w:hAnsi="Helvetica Neue"/>
          <w:spacing w:val="-2"/>
        </w:rPr>
        <w:t>i</w:t>
      </w:r>
      <w:r w:rsidRPr="00007F83">
        <w:rPr>
          <w:rFonts w:ascii="Helvetica Neue" w:eastAsia="Calibri" w:hAnsi="Helvetica Neue"/>
        </w:rPr>
        <w:t>p</w:t>
      </w:r>
      <w:r w:rsidRPr="00007F83">
        <w:rPr>
          <w:rFonts w:ascii="Helvetica Neue" w:eastAsia="Calibri" w:hAnsi="Helvetica Neue"/>
          <w:spacing w:val="3"/>
        </w:rPr>
        <w:t xml:space="preserve"> </w:t>
      </w:r>
      <w:r w:rsidRPr="00007F83">
        <w:rPr>
          <w:rFonts w:ascii="Helvetica Neue" w:eastAsia="Calibri" w:hAnsi="Helvetica Neue"/>
          <w:spacing w:val="-2"/>
        </w:rPr>
        <w:t>p</w:t>
      </w:r>
      <w:r w:rsidRPr="00007F83">
        <w:rPr>
          <w:rFonts w:ascii="Helvetica Neue" w:eastAsia="Calibri" w:hAnsi="Helvetica Neue"/>
          <w:spacing w:val="-3"/>
        </w:rPr>
        <w:t>a</w:t>
      </w:r>
      <w:r w:rsidRPr="00007F83">
        <w:rPr>
          <w:rFonts w:ascii="Helvetica Neue" w:eastAsia="Calibri" w:hAnsi="Helvetica Neue"/>
          <w:spacing w:val="-2"/>
        </w:rPr>
        <w:t>ns</w:t>
      </w:r>
      <w:r w:rsidRPr="00007F83">
        <w:rPr>
          <w:rFonts w:ascii="Helvetica Neue" w:eastAsia="Calibri" w:hAnsi="Helvetica Neue"/>
        </w:rPr>
        <w:t>,</w:t>
      </w:r>
      <w:r w:rsidRPr="00007F83">
        <w:rPr>
          <w:rFonts w:ascii="Helvetica Neue" w:eastAsia="Calibri" w:hAnsi="Helvetica Neue"/>
          <w:spacing w:val="3"/>
        </w:rPr>
        <w:t xml:space="preserve"> </w:t>
      </w:r>
      <w:r w:rsidRPr="00007F83">
        <w:rPr>
          <w:rFonts w:ascii="Helvetica Neue" w:eastAsia="Calibri" w:hAnsi="Helvetica Neue"/>
          <w:spacing w:val="-2"/>
        </w:rPr>
        <w:t>b</w:t>
      </w:r>
      <w:r w:rsidRPr="00007F83">
        <w:rPr>
          <w:rFonts w:ascii="Helvetica Neue" w:eastAsia="Calibri" w:hAnsi="Helvetica Neue"/>
          <w:spacing w:val="-3"/>
        </w:rPr>
        <w:t>a</w:t>
      </w:r>
      <w:r w:rsidRPr="00007F83">
        <w:rPr>
          <w:rFonts w:ascii="Helvetica Neue" w:eastAsia="Calibri" w:hAnsi="Helvetica Neue"/>
          <w:spacing w:val="-1"/>
        </w:rPr>
        <w:t>s</w:t>
      </w:r>
      <w:r w:rsidRPr="00007F83">
        <w:rPr>
          <w:rFonts w:ascii="Helvetica Neue" w:eastAsia="Calibri" w:hAnsi="Helvetica Neue"/>
          <w:spacing w:val="-2"/>
        </w:rPr>
        <w:t>eme</w:t>
      </w:r>
      <w:r w:rsidRPr="00007F83">
        <w:rPr>
          <w:rFonts w:ascii="Helvetica Neue" w:eastAsia="Calibri" w:hAnsi="Helvetica Neue"/>
          <w:spacing w:val="-3"/>
        </w:rPr>
        <w:t>n</w:t>
      </w:r>
      <w:r w:rsidRPr="00007F83">
        <w:rPr>
          <w:rFonts w:ascii="Helvetica Neue" w:eastAsia="Calibri" w:hAnsi="Helvetica Neue"/>
          <w:spacing w:val="1"/>
        </w:rPr>
        <w:t>t</w:t>
      </w:r>
      <w:r w:rsidRPr="00007F83">
        <w:rPr>
          <w:rFonts w:ascii="Helvetica Neue" w:eastAsia="Calibri" w:hAnsi="Helvetica Neue"/>
        </w:rPr>
        <w:t>s</w:t>
      </w:r>
      <w:r w:rsidRPr="00007F83">
        <w:rPr>
          <w:rFonts w:ascii="Helvetica Neue" w:eastAsia="Calibri" w:hAnsi="Helvetica Neue"/>
          <w:spacing w:val="3"/>
        </w:rPr>
        <w:t xml:space="preserve"> </w:t>
      </w:r>
      <w:r w:rsidRPr="00007F83">
        <w:rPr>
          <w:rFonts w:ascii="Helvetica Neue" w:eastAsia="Calibri" w:hAnsi="Helvetica Neue"/>
          <w:spacing w:val="-1"/>
        </w:rPr>
        <w:t>o</w:t>
      </w:r>
      <w:r w:rsidRPr="00007F83">
        <w:rPr>
          <w:rFonts w:ascii="Helvetica Neue" w:eastAsia="Calibri" w:hAnsi="Helvetica Neue"/>
        </w:rPr>
        <w:t>r</w:t>
      </w:r>
      <w:r w:rsidRPr="00007F83">
        <w:rPr>
          <w:rFonts w:ascii="Helvetica Neue" w:eastAsia="Calibri" w:hAnsi="Helvetica Neue"/>
          <w:spacing w:val="4"/>
        </w:rPr>
        <w:t xml:space="preserve"> </w:t>
      </w:r>
      <w:r w:rsidRPr="00007F83">
        <w:rPr>
          <w:rFonts w:ascii="Helvetica Neue" w:eastAsia="Calibri" w:hAnsi="Helvetica Neue"/>
          <w:spacing w:val="-3"/>
        </w:rPr>
        <w:t>a</w:t>
      </w:r>
      <w:r w:rsidRPr="00007F83">
        <w:rPr>
          <w:rFonts w:ascii="Helvetica Neue" w:eastAsia="Calibri" w:hAnsi="Helvetica Neue"/>
          <w:spacing w:val="-2"/>
        </w:rPr>
        <w:t>i</w:t>
      </w:r>
      <w:r w:rsidRPr="00007F83">
        <w:rPr>
          <w:rFonts w:ascii="Helvetica Neue" w:eastAsia="Calibri" w:hAnsi="Helvetica Neue"/>
        </w:rPr>
        <w:t>r</w:t>
      </w:r>
      <w:r w:rsidRPr="00007F83">
        <w:rPr>
          <w:rFonts w:ascii="Helvetica Neue" w:eastAsia="Calibri" w:hAnsi="Helvetica Neue"/>
          <w:w w:val="99"/>
        </w:rPr>
        <w:t xml:space="preserve"> </w:t>
      </w:r>
      <w:r w:rsidRPr="00007F83">
        <w:rPr>
          <w:rFonts w:ascii="Helvetica Neue" w:eastAsia="Calibri" w:hAnsi="Helvetica Neue" w:cs="Calibri"/>
          <w:spacing w:val="-1"/>
        </w:rPr>
        <w:t>co</w:t>
      </w:r>
      <w:r w:rsidRPr="00007F83">
        <w:rPr>
          <w:rFonts w:ascii="Helvetica Neue" w:eastAsia="Calibri" w:hAnsi="Helvetica Neue" w:cs="Calibri"/>
          <w:spacing w:val="-2"/>
        </w:rPr>
        <w:t>nd</w:t>
      </w:r>
      <w:r w:rsidRPr="00007F83">
        <w:rPr>
          <w:rFonts w:ascii="Helvetica Neue" w:eastAsia="Calibri" w:hAnsi="Helvetica Neue" w:cs="Calibri"/>
        </w:rPr>
        <w:t>it</w:t>
      </w:r>
      <w:r w:rsidRPr="00007F83">
        <w:rPr>
          <w:rFonts w:ascii="Helvetica Neue" w:eastAsia="Calibri" w:hAnsi="Helvetica Neue" w:cs="Calibri"/>
          <w:spacing w:val="-1"/>
        </w:rPr>
        <w:t>io</w:t>
      </w:r>
      <w:r w:rsidRPr="00007F83">
        <w:rPr>
          <w:rFonts w:ascii="Helvetica Neue" w:eastAsia="Calibri" w:hAnsi="Helvetica Neue" w:cs="Calibri"/>
          <w:spacing w:val="-2"/>
        </w:rPr>
        <w:t>ne</w:t>
      </w:r>
      <w:r w:rsidRPr="00007F83">
        <w:rPr>
          <w:rFonts w:ascii="Helvetica Neue" w:eastAsia="Calibri" w:hAnsi="Helvetica Neue" w:cs="Calibri"/>
          <w:spacing w:val="1"/>
        </w:rPr>
        <w:t>r</w:t>
      </w:r>
      <w:r w:rsidRPr="00007F83">
        <w:rPr>
          <w:rFonts w:ascii="Helvetica Neue" w:eastAsia="Calibri" w:hAnsi="Helvetica Neue" w:cs="Calibri"/>
          <w:spacing w:val="-1"/>
        </w:rPr>
        <w:t>s</w:t>
      </w:r>
      <w:r w:rsidRPr="00007F83">
        <w:rPr>
          <w:rFonts w:ascii="Helvetica Neue" w:eastAsia="Calibri" w:hAnsi="Helvetica Neue" w:cs="Calibri"/>
        </w:rPr>
        <w:t>.</w:t>
      </w:r>
    </w:p>
    <w:p w14:paraId="3539D612" w14:textId="2BE9D0C5" w:rsidR="0050110C" w:rsidRPr="00007F83" w:rsidRDefault="0050110C" w:rsidP="0050110C">
      <w:pPr>
        <w:widowControl w:val="0"/>
        <w:numPr>
          <w:ilvl w:val="0"/>
          <w:numId w:val="12"/>
        </w:numPr>
        <w:tabs>
          <w:tab w:val="left" w:pos="460"/>
        </w:tabs>
        <w:ind w:left="460" w:right="166"/>
        <w:contextualSpacing/>
        <w:rPr>
          <w:rFonts w:ascii="Helvetica Neue" w:eastAsia="Calibri" w:hAnsi="Helvetica Neue" w:cs="Calibri"/>
        </w:rPr>
      </w:pPr>
      <w:r w:rsidRPr="00007F83">
        <w:rPr>
          <w:rFonts w:ascii="Helvetica Neue" w:eastAsia="Calibri" w:hAnsi="Helvetica Neue"/>
        </w:rPr>
        <w:t>Find and correct the moisture problem and dispose of moldy materials if mold is suspected, seen, or smelled.</w:t>
      </w:r>
    </w:p>
    <w:p w14:paraId="06D652C6" w14:textId="6DA4C287" w:rsidR="0050110C" w:rsidRPr="00007F83" w:rsidRDefault="0050110C" w:rsidP="0050110C">
      <w:pPr>
        <w:widowControl w:val="0"/>
        <w:numPr>
          <w:ilvl w:val="0"/>
          <w:numId w:val="12"/>
        </w:numPr>
        <w:tabs>
          <w:tab w:val="left" w:pos="460"/>
        </w:tabs>
        <w:ind w:left="460" w:right="49"/>
        <w:contextualSpacing/>
        <w:rPr>
          <w:rFonts w:ascii="Helvetica Neue" w:eastAsia="Calibri" w:hAnsi="Helvetica Neue" w:cs="Calibri"/>
        </w:rPr>
      </w:pPr>
      <w:r w:rsidRPr="00007F83">
        <w:rPr>
          <w:rFonts w:ascii="Helvetica Neue" w:eastAsia="Calibri" w:hAnsi="Helvetica Neue"/>
          <w:spacing w:val="-5"/>
        </w:rPr>
        <w:t xml:space="preserve">Avoid letting damp laundry stay wet in the laundry basket or machine. </w:t>
      </w:r>
    </w:p>
    <w:p w14:paraId="67322E6C" w14:textId="4CA814DC" w:rsidR="0050110C" w:rsidRPr="00007F83" w:rsidRDefault="0050110C" w:rsidP="0050110C">
      <w:pPr>
        <w:widowControl w:val="0"/>
        <w:numPr>
          <w:ilvl w:val="0"/>
          <w:numId w:val="12"/>
        </w:numPr>
        <w:tabs>
          <w:tab w:val="left" w:pos="460"/>
        </w:tabs>
        <w:ind w:left="460" w:right="49"/>
        <w:contextualSpacing/>
        <w:rPr>
          <w:rFonts w:ascii="Helvetica Neue" w:eastAsia="Calibri" w:hAnsi="Helvetica Neue" w:cs="Calibri"/>
        </w:rPr>
      </w:pPr>
      <w:r w:rsidRPr="00007F83">
        <w:rPr>
          <w:rFonts w:ascii="Helvetica Neue" w:eastAsia="Calibri" w:hAnsi="Helvetica Neue"/>
          <w:spacing w:val="-5"/>
        </w:rPr>
        <w:t>U</w:t>
      </w:r>
      <w:r w:rsidRPr="00007F83">
        <w:rPr>
          <w:rFonts w:ascii="Helvetica Neue" w:eastAsia="Calibri" w:hAnsi="Helvetica Neue"/>
          <w:spacing w:val="-1"/>
        </w:rPr>
        <w:t>s</w:t>
      </w:r>
      <w:r w:rsidRPr="00007F83">
        <w:rPr>
          <w:rFonts w:ascii="Helvetica Neue" w:eastAsia="Calibri" w:hAnsi="Helvetica Neue"/>
        </w:rPr>
        <w:t>e</w:t>
      </w:r>
      <w:r w:rsidRPr="00007F83">
        <w:rPr>
          <w:rFonts w:ascii="Helvetica Neue" w:eastAsia="Calibri" w:hAnsi="Helvetica Neue"/>
          <w:spacing w:val="3"/>
        </w:rPr>
        <w:t xml:space="preserve"> </w:t>
      </w:r>
      <w:r w:rsidRPr="00007F83">
        <w:rPr>
          <w:rFonts w:ascii="Helvetica Neue" w:eastAsia="Calibri" w:hAnsi="Helvetica Neue"/>
          <w:spacing w:val="-1"/>
        </w:rPr>
        <w:t>e</w:t>
      </w:r>
      <w:r w:rsidRPr="00007F83">
        <w:rPr>
          <w:rFonts w:ascii="Helvetica Neue" w:eastAsia="Calibri" w:hAnsi="Helvetica Neue"/>
          <w:spacing w:val="-2"/>
        </w:rPr>
        <w:t>x</w:t>
      </w:r>
      <w:r w:rsidRPr="00007F83">
        <w:rPr>
          <w:rFonts w:ascii="Helvetica Neue" w:eastAsia="Calibri" w:hAnsi="Helvetica Neue"/>
          <w:spacing w:val="-3"/>
        </w:rPr>
        <w:t>ha</w:t>
      </w:r>
      <w:r w:rsidRPr="00007F83">
        <w:rPr>
          <w:rFonts w:ascii="Helvetica Neue" w:eastAsia="Calibri" w:hAnsi="Helvetica Neue"/>
          <w:spacing w:val="-2"/>
        </w:rPr>
        <w:t>u</w:t>
      </w:r>
      <w:r w:rsidRPr="00007F83">
        <w:rPr>
          <w:rFonts w:ascii="Helvetica Neue" w:eastAsia="Calibri" w:hAnsi="Helvetica Neue"/>
          <w:spacing w:val="1"/>
        </w:rPr>
        <w:t>s</w:t>
      </w:r>
      <w:r w:rsidRPr="00007F83">
        <w:rPr>
          <w:rFonts w:ascii="Helvetica Neue" w:eastAsia="Calibri" w:hAnsi="Helvetica Neue"/>
        </w:rPr>
        <w:t>t</w:t>
      </w:r>
      <w:r w:rsidRPr="00007F83">
        <w:rPr>
          <w:rFonts w:ascii="Helvetica Neue" w:eastAsia="Calibri" w:hAnsi="Helvetica Neue"/>
          <w:spacing w:val="3"/>
        </w:rPr>
        <w:t xml:space="preserve"> </w:t>
      </w:r>
      <w:r w:rsidRPr="00007F83">
        <w:rPr>
          <w:rFonts w:ascii="Helvetica Neue" w:eastAsia="Calibri" w:hAnsi="Helvetica Neue"/>
        </w:rPr>
        <w:t>f</w:t>
      </w:r>
      <w:r w:rsidRPr="00007F83">
        <w:rPr>
          <w:rFonts w:ascii="Helvetica Neue" w:eastAsia="Calibri" w:hAnsi="Helvetica Neue"/>
          <w:spacing w:val="-3"/>
        </w:rPr>
        <w:t>a</w:t>
      </w:r>
      <w:r w:rsidRPr="00007F83">
        <w:rPr>
          <w:rFonts w:ascii="Helvetica Neue" w:eastAsia="Calibri" w:hAnsi="Helvetica Neue"/>
          <w:spacing w:val="-2"/>
        </w:rPr>
        <w:t>n</w:t>
      </w:r>
      <w:r w:rsidRPr="00007F83">
        <w:rPr>
          <w:rFonts w:ascii="Helvetica Neue" w:eastAsia="Calibri" w:hAnsi="Helvetica Neue"/>
        </w:rPr>
        <w:t>s</w:t>
      </w:r>
      <w:r w:rsidRPr="00007F83">
        <w:rPr>
          <w:rFonts w:ascii="Helvetica Neue" w:eastAsia="Calibri" w:hAnsi="Helvetica Neue"/>
          <w:spacing w:val="3"/>
        </w:rPr>
        <w:t xml:space="preserve"> </w:t>
      </w:r>
      <w:r w:rsidRPr="00007F83">
        <w:rPr>
          <w:rFonts w:ascii="Helvetica Neue" w:eastAsia="Calibri" w:hAnsi="Helvetica Neue"/>
          <w:spacing w:val="-3"/>
        </w:rPr>
        <w:t>t</w:t>
      </w:r>
      <w:r w:rsidRPr="00007F83">
        <w:rPr>
          <w:rFonts w:ascii="Helvetica Neue" w:eastAsia="Calibri" w:hAnsi="Helvetica Neue"/>
        </w:rPr>
        <w:t>o</w:t>
      </w:r>
      <w:r w:rsidRPr="00007F83">
        <w:rPr>
          <w:rFonts w:ascii="Helvetica Neue" w:eastAsia="Calibri" w:hAnsi="Helvetica Neue"/>
          <w:spacing w:val="3"/>
        </w:rPr>
        <w:t xml:space="preserve"> </w:t>
      </w:r>
      <w:r w:rsidRPr="00007F83">
        <w:rPr>
          <w:rFonts w:ascii="Helvetica Neue" w:eastAsia="Calibri" w:hAnsi="Helvetica Neue"/>
          <w:spacing w:val="-2"/>
        </w:rPr>
        <w:t>m</w:t>
      </w:r>
      <w:r w:rsidRPr="00007F83">
        <w:rPr>
          <w:rFonts w:ascii="Helvetica Neue" w:eastAsia="Calibri" w:hAnsi="Helvetica Neue"/>
          <w:spacing w:val="-3"/>
        </w:rPr>
        <w:t>ov</w:t>
      </w:r>
      <w:r w:rsidRPr="00007F83">
        <w:rPr>
          <w:rFonts w:ascii="Helvetica Neue" w:eastAsia="Calibri" w:hAnsi="Helvetica Neue"/>
        </w:rPr>
        <w:t>e</w:t>
      </w:r>
      <w:r w:rsidRPr="00007F83">
        <w:rPr>
          <w:rFonts w:ascii="Helvetica Neue" w:eastAsia="Calibri" w:hAnsi="Helvetica Neue"/>
          <w:spacing w:val="3"/>
        </w:rPr>
        <w:t xml:space="preserve"> </w:t>
      </w:r>
      <w:r w:rsidRPr="00007F83">
        <w:rPr>
          <w:rFonts w:ascii="Helvetica Neue" w:eastAsia="Calibri" w:hAnsi="Helvetica Neue"/>
          <w:spacing w:val="-3"/>
        </w:rPr>
        <w:t>a</w:t>
      </w:r>
      <w:r w:rsidRPr="00007F83">
        <w:rPr>
          <w:rFonts w:ascii="Helvetica Neue" w:eastAsia="Calibri" w:hAnsi="Helvetica Neue"/>
          <w:spacing w:val="-4"/>
        </w:rPr>
        <w:t>n</w:t>
      </w:r>
      <w:r w:rsidRPr="00007F83">
        <w:rPr>
          <w:rFonts w:ascii="Helvetica Neue" w:eastAsia="Calibri" w:hAnsi="Helvetica Neue"/>
        </w:rPr>
        <w:t>y</w:t>
      </w:r>
      <w:r w:rsidRPr="00007F83">
        <w:rPr>
          <w:rFonts w:ascii="Helvetica Neue" w:eastAsia="Calibri" w:hAnsi="Helvetica Neue"/>
          <w:spacing w:val="3"/>
        </w:rPr>
        <w:t xml:space="preserve"> </w:t>
      </w:r>
      <w:r w:rsidRPr="00007F83">
        <w:rPr>
          <w:rFonts w:ascii="Helvetica Neue" w:eastAsia="Calibri" w:hAnsi="Helvetica Neue"/>
          <w:spacing w:val="-2"/>
        </w:rPr>
        <w:t>moi</w:t>
      </w:r>
      <w:r w:rsidRPr="00007F83">
        <w:rPr>
          <w:rFonts w:ascii="Helvetica Neue" w:eastAsia="Calibri" w:hAnsi="Helvetica Neue"/>
          <w:spacing w:val="1"/>
        </w:rPr>
        <w:t>s</w:t>
      </w:r>
      <w:r w:rsidRPr="00007F83">
        <w:rPr>
          <w:rFonts w:ascii="Helvetica Neue" w:eastAsia="Calibri" w:hAnsi="Helvetica Neue"/>
        </w:rPr>
        <w:t>t</w:t>
      </w:r>
      <w:r w:rsidRPr="00007F83">
        <w:rPr>
          <w:rFonts w:ascii="Helvetica Neue" w:eastAsia="Calibri" w:hAnsi="Helvetica Neue"/>
          <w:spacing w:val="3"/>
        </w:rPr>
        <w:t xml:space="preserve"> </w:t>
      </w:r>
      <w:r w:rsidRPr="00007F83">
        <w:rPr>
          <w:rFonts w:ascii="Helvetica Neue" w:eastAsia="Calibri" w:hAnsi="Helvetica Neue"/>
          <w:spacing w:val="-3"/>
        </w:rPr>
        <w:t>a</w:t>
      </w:r>
      <w:r w:rsidRPr="00007F83">
        <w:rPr>
          <w:rFonts w:ascii="Helvetica Neue" w:eastAsia="Calibri" w:hAnsi="Helvetica Neue"/>
          <w:spacing w:val="-2"/>
        </w:rPr>
        <w:t>i</w:t>
      </w:r>
      <w:r w:rsidRPr="00007F83">
        <w:rPr>
          <w:rFonts w:ascii="Helvetica Neue" w:eastAsia="Calibri" w:hAnsi="Helvetica Neue"/>
        </w:rPr>
        <w:t>r</w:t>
      </w:r>
      <w:r w:rsidRPr="00007F83">
        <w:rPr>
          <w:rFonts w:ascii="Helvetica Neue" w:eastAsia="Calibri" w:hAnsi="Helvetica Neue"/>
          <w:spacing w:val="4"/>
        </w:rPr>
        <w:t xml:space="preserve"> </w:t>
      </w:r>
      <w:r w:rsidRPr="00007F83">
        <w:rPr>
          <w:rFonts w:ascii="Helvetica Neue" w:eastAsia="Calibri" w:hAnsi="Helvetica Neue"/>
          <w:spacing w:val="-2"/>
        </w:rPr>
        <w:t>o</w:t>
      </w:r>
      <w:r w:rsidRPr="00007F83">
        <w:rPr>
          <w:rFonts w:ascii="Helvetica Neue" w:eastAsia="Calibri" w:hAnsi="Helvetica Neue"/>
          <w:spacing w:val="-1"/>
        </w:rPr>
        <w:t>u</w:t>
      </w:r>
      <w:r w:rsidRPr="00007F83">
        <w:rPr>
          <w:rFonts w:ascii="Helvetica Neue" w:eastAsia="Calibri" w:hAnsi="Helvetica Neue"/>
          <w:spacing w:val="1"/>
        </w:rPr>
        <w:t>t</w:t>
      </w:r>
      <w:r w:rsidRPr="00007F83">
        <w:rPr>
          <w:rFonts w:ascii="Helvetica Neue" w:eastAsia="Calibri" w:hAnsi="Helvetica Neue"/>
          <w:spacing w:val="-3"/>
        </w:rPr>
        <w:t>s</w:t>
      </w:r>
      <w:r w:rsidRPr="00007F83">
        <w:rPr>
          <w:rFonts w:ascii="Helvetica Neue" w:eastAsia="Calibri" w:hAnsi="Helvetica Neue"/>
          <w:spacing w:val="-2"/>
        </w:rPr>
        <w:t>i</w:t>
      </w:r>
      <w:r w:rsidRPr="00007F83">
        <w:rPr>
          <w:rFonts w:ascii="Helvetica Neue" w:eastAsia="Calibri" w:hAnsi="Helvetica Neue"/>
          <w:spacing w:val="-1"/>
        </w:rPr>
        <w:t>d</w:t>
      </w:r>
      <w:r w:rsidRPr="00007F83">
        <w:rPr>
          <w:rFonts w:ascii="Helvetica Neue" w:eastAsia="Calibri" w:hAnsi="Helvetica Neue"/>
          <w:spacing w:val="-7"/>
        </w:rPr>
        <w:t>e especially from kitchens and bathrooms</w:t>
      </w:r>
      <w:r w:rsidRPr="00007F83">
        <w:rPr>
          <w:rFonts w:ascii="Helvetica Neue" w:eastAsia="Calibri" w:hAnsi="Helvetica Neue"/>
        </w:rPr>
        <w:t>,</w:t>
      </w:r>
      <w:r w:rsidRPr="00007F83">
        <w:rPr>
          <w:rFonts w:ascii="Helvetica Neue" w:eastAsia="Calibri" w:hAnsi="Helvetica Neue"/>
          <w:w w:val="99"/>
        </w:rPr>
        <w:t xml:space="preserve"> </w:t>
      </w:r>
    </w:p>
    <w:p w14:paraId="0B2BE3CB" w14:textId="2B1ED866" w:rsidR="0050110C" w:rsidRPr="00007F83" w:rsidRDefault="0050110C" w:rsidP="0050110C">
      <w:pPr>
        <w:widowControl w:val="0"/>
        <w:numPr>
          <w:ilvl w:val="0"/>
          <w:numId w:val="12"/>
        </w:numPr>
        <w:tabs>
          <w:tab w:val="left" w:pos="460"/>
        </w:tabs>
        <w:ind w:left="460" w:right="59"/>
        <w:contextualSpacing/>
        <w:rPr>
          <w:rFonts w:ascii="Helvetica Neue" w:eastAsia="Calibri" w:hAnsi="Helvetica Neue"/>
        </w:rPr>
      </w:pPr>
      <w:r w:rsidRPr="00007F83">
        <w:rPr>
          <w:rFonts w:ascii="Helvetica Neue" w:eastAsia="Calibri" w:hAnsi="Helvetica Neue"/>
        </w:rPr>
        <w:t xml:space="preserve">Make sure </w:t>
      </w:r>
      <w:r w:rsidRPr="00007F83">
        <w:rPr>
          <w:rFonts w:ascii="Helvetica Neue" w:eastAsia="Calibri" w:hAnsi="Helvetica Neue"/>
          <w:spacing w:val="-1"/>
        </w:rPr>
        <w:t>c</w:t>
      </w:r>
      <w:r w:rsidRPr="00007F83">
        <w:rPr>
          <w:rFonts w:ascii="Helvetica Neue" w:eastAsia="Calibri" w:hAnsi="Helvetica Neue"/>
          <w:spacing w:val="-2"/>
        </w:rPr>
        <w:t>lo</w:t>
      </w:r>
      <w:r w:rsidRPr="00007F83">
        <w:rPr>
          <w:rFonts w:ascii="Helvetica Neue" w:eastAsia="Calibri" w:hAnsi="Helvetica Neue"/>
          <w:spacing w:val="-3"/>
        </w:rPr>
        <w:t>t</w:t>
      </w:r>
      <w:r w:rsidRPr="00007F83">
        <w:rPr>
          <w:rFonts w:ascii="Helvetica Neue" w:eastAsia="Calibri" w:hAnsi="Helvetica Neue"/>
          <w:spacing w:val="-2"/>
        </w:rPr>
        <w:t>he</w:t>
      </w:r>
      <w:r w:rsidRPr="00007F83">
        <w:rPr>
          <w:rFonts w:ascii="Helvetica Neue" w:eastAsia="Calibri" w:hAnsi="Helvetica Neue"/>
        </w:rPr>
        <w:t>s</w:t>
      </w:r>
      <w:r w:rsidRPr="00007F83">
        <w:rPr>
          <w:rFonts w:ascii="Helvetica Neue" w:eastAsia="Calibri" w:hAnsi="Helvetica Neue"/>
          <w:spacing w:val="3"/>
        </w:rPr>
        <w:t xml:space="preserve"> </w:t>
      </w:r>
      <w:r w:rsidRPr="00007F83">
        <w:rPr>
          <w:rFonts w:ascii="Helvetica Neue" w:eastAsia="Calibri" w:hAnsi="Helvetica Neue"/>
          <w:spacing w:val="-2"/>
        </w:rPr>
        <w:t>d</w:t>
      </w:r>
      <w:r w:rsidRPr="00007F83">
        <w:rPr>
          <w:rFonts w:ascii="Helvetica Neue" w:eastAsia="Calibri" w:hAnsi="Helvetica Neue"/>
          <w:spacing w:val="6"/>
        </w:rPr>
        <w:t>r</w:t>
      </w:r>
      <w:r w:rsidRPr="00007F83">
        <w:rPr>
          <w:rFonts w:ascii="Helvetica Neue" w:eastAsia="Calibri" w:hAnsi="Helvetica Neue"/>
          <w:spacing w:val="-3"/>
        </w:rPr>
        <w:t>y</w:t>
      </w:r>
      <w:r w:rsidRPr="00007F83">
        <w:rPr>
          <w:rFonts w:ascii="Helvetica Neue" w:eastAsia="Calibri" w:hAnsi="Helvetica Neue"/>
          <w:spacing w:val="-2"/>
        </w:rPr>
        <w:t>e</w:t>
      </w:r>
      <w:r w:rsidRPr="00007F83">
        <w:rPr>
          <w:rFonts w:ascii="Helvetica Neue" w:eastAsia="Calibri" w:hAnsi="Helvetica Neue"/>
          <w:spacing w:val="-18"/>
        </w:rPr>
        <w:t>rs</w:t>
      </w:r>
      <w:r w:rsidRPr="00007F83">
        <w:rPr>
          <w:rFonts w:ascii="Helvetica Neue" w:eastAsia="Calibri" w:hAnsi="Helvetica Neue"/>
          <w:spacing w:val="3"/>
        </w:rPr>
        <w:t xml:space="preserve"> are vented to the outside. </w:t>
      </w:r>
    </w:p>
    <w:p w14:paraId="2DCE8E35" w14:textId="3E3BDC29" w:rsidR="0050110C" w:rsidRPr="00007F83" w:rsidRDefault="0050110C" w:rsidP="0050110C">
      <w:pPr>
        <w:widowControl w:val="0"/>
        <w:numPr>
          <w:ilvl w:val="0"/>
          <w:numId w:val="12"/>
        </w:numPr>
        <w:tabs>
          <w:tab w:val="left" w:pos="460"/>
        </w:tabs>
        <w:ind w:left="460" w:right="246"/>
        <w:contextualSpacing/>
        <w:rPr>
          <w:rFonts w:ascii="Helvetica Neue" w:eastAsia="Calibri" w:hAnsi="Helvetica Neue"/>
        </w:rPr>
      </w:pPr>
      <w:r w:rsidRPr="00007F83">
        <w:rPr>
          <w:rFonts w:ascii="Helvetica Neue" w:eastAsia="Calibri" w:hAnsi="Helvetica Neue" w:cs="Calibri"/>
          <w:spacing w:val="-4"/>
        </w:rPr>
        <w:t>U</w:t>
      </w:r>
      <w:r w:rsidRPr="00007F83">
        <w:rPr>
          <w:rFonts w:ascii="Helvetica Neue" w:eastAsia="Calibri" w:hAnsi="Helvetica Neue" w:cs="Calibri"/>
          <w:spacing w:val="-1"/>
        </w:rPr>
        <w:t>s</w:t>
      </w:r>
      <w:r w:rsidRPr="00007F83">
        <w:rPr>
          <w:rFonts w:ascii="Helvetica Neue" w:eastAsia="Calibri" w:hAnsi="Helvetica Neue" w:cs="Calibri"/>
        </w:rPr>
        <w:t>e</w:t>
      </w:r>
      <w:r w:rsidRPr="00007F83">
        <w:rPr>
          <w:rFonts w:ascii="Helvetica Neue" w:eastAsia="Calibri" w:hAnsi="Helvetica Neue" w:cs="Calibri"/>
          <w:spacing w:val="4"/>
        </w:rPr>
        <w:t xml:space="preserve"> </w:t>
      </w:r>
      <w:r w:rsidRPr="00007F83">
        <w:rPr>
          <w:rFonts w:ascii="Helvetica Neue" w:eastAsia="Calibri" w:hAnsi="Helvetica Neue" w:cs="Calibri"/>
        </w:rPr>
        <w:t>a</w:t>
      </w:r>
      <w:r w:rsidRPr="00007F83">
        <w:rPr>
          <w:rFonts w:ascii="Helvetica Neue" w:eastAsia="Calibri" w:hAnsi="Helvetica Neue" w:cs="Calibri"/>
          <w:spacing w:val="4"/>
        </w:rPr>
        <w:t xml:space="preserve"> </w:t>
      </w:r>
      <w:r w:rsidRPr="00007F83">
        <w:rPr>
          <w:rFonts w:ascii="Helvetica Neue" w:eastAsia="Calibri" w:hAnsi="Helvetica Neue" w:cs="Calibri"/>
          <w:spacing w:val="-1"/>
        </w:rPr>
        <w:t>d</w:t>
      </w:r>
      <w:r w:rsidRPr="00007F83">
        <w:rPr>
          <w:rFonts w:ascii="Helvetica Neue" w:eastAsia="Calibri" w:hAnsi="Helvetica Neue" w:cs="Calibri"/>
          <w:spacing w:val="-2"/>
        </w:rPr>
        <w:t>e</w:t>
      </w:r>
      <w:r w:rsidRPr="00007F83">
        <w:rPr>
          <w:rFonts w:ascii="Helvetica Neue" w:eastAsia="Calibri" w:hAnsi="Helvetica Neue" w:cs="Calibri"/>
          <w:spacing w:val="-3"/>
        </w:rPr>
        <w:t>h</w:t>
      </w:r>
      <w:r w:rsidRPr="00007F83">
        <w:rPr>
          <w:rFonts w:ascii="Helvetica Neue" w:eastAsia="Calibri" w:hAnsi="Helvetica Neue" w:cs="Calibri"/>
          <w:spacing w:val="-2"/>
        </w:rPr>
        <w:t>u</w:t>
      </w:r>
      <w:r w:rsidRPr="00007F83">
        <w:rPr>
          <w:rFonts w:ascii="Helvetica Neue" w:eastAsia="Calibri" w:hAnsi="Helvetica Neue" w:cs="Calibri"/>
          <w:spacing w:val="-3"/>
        </w:rPr>
        <w:t>m</w:t>
      </w:r>
      <w:r w:rsidRPr="00007F83">
        <w:rPr>
          <w:rFonts w:ascii="Helvetica Neue" w:eastAsia="Calibri" w:hAnsi="Helvetica Neue" w:cs="Calibri"/>
          <w:spacing w:val="-1"/>
        </w:rPr>
        <w:t>i</w:t>
      </w:r>
      <w:r w:rsidRPr="00007F83">
        <w:rPr>
          <w:rFonts w:ascii="Helvetica Neue" w:eastAsia="Calibri" w:hAnsi="Helvetica Neue" w:cs="Calibri"/>
          <w:spacing w:val="-2"/>
        </w:rPr>
        <w:t>d</w:t>
      </w:r>
      <w:r w:rsidRPr="00007F83">
        <w:rPr>
          <w:rFonts w:ascii="Helvetica Neue" w:eastAsia="Calibri" w:hAnsi="Helvetica Neue" w:cs="Calibri"/>
        </w:rPr>
        <w:t>if</w:t>
      </w:r>
      <w:r w:rsidRPr="00007F83">
        <w:rPr>
          <w:rFonts w:ascii="Helvetica Neue" w:eastAsia="Calibri" w:hAnsi="Helvetica Neue" w:cs="Calibri"/>
          <w:spacing w:val="-1"/>
        </w:rPr>
        <w:t>i</w:t>
      </w:r>
      <w:r w:rsidRPr="00007F83">
        <w:rPr>
          <w:rFonts w:ascii="Helvetica Neue" w:eastAsia="Calibri" w:hAnsi="Helvetica Neue" w:cs="Calibri"/>
          <w:spacing w:val="-2"/>
        </w:rPr>
        <w:t>e</w:t>
      </w:r>
      <w:r w:rsidRPr="00007F83">
        <w:rPr>
          <w:rFonts w:ascii="Helvetica Neue" w:eastAsia="Calibri" w:hAnsi="Helvetica Neue" w:cs="Calibri"/>
        </w:rPr>
        <w:t>r</w:t>
      </w:r>
      <w:r w:rsidRPr="00007F83">
        <w:rPr>
          <w:rFonts w:ascii="Helvetica Neue" w:eastAsia="Calibri" w:hAnsi="Helvetica Neue" w:cs="Calibri"/>
          <w:spacing w:val="5"/>
        </w:rPr>
        <w:t xml:space="preserve"> </w:t>
      </w:r>
      <w:r w:rsidRPr="00007F83">
        <w:rPr>
          <w:rFonts w:ascii="Helvetica Neue" w:eastAsia="Calibri" w:hAnsi="Helvetica Neue" w:cs="Calibri"/>
          <w:spacing w:val="-1"/>
        </w:rPr>
        <w:t>o</w:t>
      </w:r>
      <w:r w:rsidRPr="00007F83">
        <w:rPr>
          <w:rFonts w:ascii="Helvetica Neue" w:eastAsia="Calibri" w:hAnsi="Helvetica Neue" w:cs="Calibri"/>
        </w:rPr>
        <w:t>r</w:t>
      </w:r>
      <w:r w:rsidRPr="00007F83">
        <w:rPr>
          <w:rFonts w:ascii="Helvetica Neue" w:eastAsia="Calibri" w:hAnsi="Helvetica Neue" w:cs="Calibri"/>
          <w:spacing w:val="4"/>
        </w:rPr>
        <w:t xml:space="preserve"> </w:t>
      </w:r>
      <w:r w:rsidRPr="00007F83">
        <w:rPr>
          <w:rFonts w:ascii="Helvetica Neue" w:eastAsia="Calibri" w:hAnsi="Helvetica Neue" w:cs="Calibri"/>
          <w:spacing w:val="-3"/>
        </w:rPr>
        <w:t>a</w:t>
      </w:r>
      <w:r w:rsidRPr="00007F83">
        <w:rPr>
          <w:rFonts w:ascii="Helvetica Neue" w:eastAsia="Calibri" w:hAnsi="Helvetica Neue" w:cs="Calibri"/>
          <w:spacing w:val="-2"/>
        </w:rPr>
        <w:t>i</w:t>
      </w:r>
      <w:r w:rsidRPr="00007F83">
        <w:rPr>
          <w:rFonts w:ascii="Helvetica Neue" w:eastAsia="Calibri" w:hAnsi="Helvetica Neue" w:cs="Calibri"/>
        </w:rPr>
        <w:t>r</w:t>
      </w:r>
      <w:r w:rsidRPr="00007F83">
        <w:rPr>
          <w:rFonts w:ascii="Helvetica Neue" w:eastAsia="Calibri" w:hAnsi="Helvetica Neue" w:cs="Calibri"/>
          <w:spacing w:val="5"/>
        </w:rPr>
        <w:t xml:space="preserve"> </w:t>
      </w:r>
      <w:r w:rsidRPr="00007F83">
        <w:rPr>
          <w:rFonts w:ascii="Helvetica Neue" w:eastAsia="Calibri" w:hAnsi="Helvetica Neue" w:cs="Calibri"/>
          <w:spacing w:val="-1"/>
        </w:rPr>
        <w:t>co</w:t>
      </w:r>
      <w:r w:rsidRPr="00007F83">
        <w:rPr>
          <w:rFonts w:ascii="Helvetica Neue" w:eastAsia="Calibri" w:hAnsi="Helvetica Neue" w:cs="Calibri"/>
          <w:spacing w:val="-2"/>
        </w:rPr>
        <w:t>nd</w:t>
      </w:r>
      <w:r w:rsidRPr="00007F83">
        <w:rPr>
          <w:rFonts w:ascii="Helvetica Neue" w:eastAsia="Calibri" w:hAnsi="Helvetica Neue" w:cs="Calibri"/>
        </w:rPr>
        <w:t>it</w:t>
      </w:r>
      <w:r w:rsidRPr="00007F83">
        <w:rPr>
          <w:rFonts w:ascii="Helvetica Neue" w:eastAsia="Calibri" w:hAnsi="Helvetica Neue" w:cs="Calibri"/>
          <w:spacing w:val="-1"/>
        </w:rPr>
        <w:t>io</w:t>
      </w:r>
      <w:r w:rsidRPr="00007F83">
        <w:rPr>
          <w:rFonts w:ascii="Helvetica Neue" w:eastAsia="Calibri" w:hAnsi="Helvetica Neue" w:cs="Calibri"/>
          <w:spacing w:val="-2"/>
        </w:rPr>
        <w:t>ne</w:t>
      </w:r>
      <w:r w:rsidRPr="00007F83">
        <w:rPr>
          <w:rFonts w:ascii="Helvetica Neue" w:eastAsia="Calibri" w:hAnsi="Helvetica Neue" w:cs="Calibri"/>
        </w:rPr>
        <w:t>r</w:t>
      </w:r>
      <w:r w:rsidRPr="00007F83">
        <w:rPr>
          <w:rFonts w:ascii="Helvetica Neue" w:eastAsia="Calibri" w:hAnsi="Helvetica Neue" w:cs="Calibri"/>
          <w:spacing w:val="4"/>
        </w:rPr>
        <w:t xml:space="preserve"> </w:t>
      </w:r>
      <w:r w:rsidRPr="00007F83">
        <w:rPr>
          <w:rFonts w:ascii="Helvetica Neue" w:eastAsia="Calibri" w:hAnsi="Helvetica Neue" w:cs="Calibri"/>
          <w:spacing w:val="-3"/>
        </w:rPr>
        <w:t>t</w:t>
      </w:r>
      <w:r w:rsidRPr="00007F83">
        <w:rPr>
          <w:rFonts w:ascii="Helvetica Neue" w:eastAsia="Calibri" w:hAnsi="Helvetica Neue" w:cs="Calibri"/>
        </w:rPr>
        <w:t>o</w:t>
      </w:r>
      <w:r w:rsidRPr="00007F83">
        <w:rPr>
          <w:rFonts w:ascii="Helvetica Neue" w:eastAsia="Calibri" w:hAnsi="Helvetica Neue" w:cs="Calibri"/>
          <w:spacing w:val="5"/>
        </w:rPr>
        <w:t xml:space="preserve"> </w:t>
      </w:r>
      <w:r w:rsidRPr="00007F83">
        <w:rPr>
          <w:rFonts w:ascii="Helvetica Neue" w:eastAsia="Calibri" w:hAnsi="Helvetica Neue" w:cs="Calibri"/>
          <w:spacing w:val="-2"/>
        </w:rPr>
        <w:t>d</w:t>
      </w:r>
      <w:r w:rsidRPr="00007F83">
        <w:rPr>
          <w:rFonts w:ascii="Helvetica Neue" w:eastAsia="Calibri" w:hAnsi="Helvetica Neue" w:cs="Calibri"/>
          <w:spacing w:val="6"/>
        </w:rPr>
        <w:t>r</w:t>
      </w:r>
      <w:r w:rsidRPr="00007F83">
        <w:rPr>
          <w:rFonts w:ascii="Helvetica Neue" w:eastAsia="Calibri" w:hAnsi="Helvetica Neue" w:cs="Calibri"/>
        </w:rPr>
        <w:t>y</w:t>
      </w:r>
      <w:r w:rsidRPr="00007F83">
        <w:rPr>
          <w:rFonts w:ascii="Helvetica Neue" w:eastAsia="Calibri" w:hAnsi="Helvetica Neue" w:cs="Calibri"/>
          <w:spacing w:val="4"/>
        </w:rPr>
        <w:t xml:space="preserve"> </w:t>
      </w:r>
      <w:r w:rsidRPr="00007F83">
        <w:rPr>
          <w:rFonts w:ascii="Helvetica Neue" w:eastAsia="Calibri" w:hAnsi="Helvetica Neue" w:cs="Calibri"/>
          <w:spacing w:val="-2"/>
        </w:rPr>
        <w:t>o</w:t>
      </w:r>
      <w:r w:rsidRPr="00007F83">
        <w:rPr>
          <w:rFonts w:ascii="Helvetica Neue" w:eastAsia="Calibri" w:hAnsi="Helvetica Neue" w:cs="Calibri"/>
          <w:spacing w:val="-1"/>
        </w:rPr>
        <w:t>u</w:t>
      </w:r>
      <w:r w:rsidRPr="00007F83">
        <w:rPr>
          <w:rFonts w:ascii="Helvetica Neue" w:eastAsia="Calibri" w:hAnsi="Helvetica Neue" w:cs="Calibri"/>
        </w:rPr>
        <w:t xml:space="preserve">t </w:t>
      </w:r>
      <w:r w:rsidRPr="00007F83">
        <w:rPr>
          <w:rFonts w:ascii="Helvetica Neue" w:eastAsia="Calibri" w:hAnsi="Helvetica Neue"/>
          <w:spacing w:val="-2"/>
        </w:rPr>
        <w:t>d</w:t>
      </w:r>
      <w:r w:rsidRPr="00007F83">
        <w:rPr>
          <w:rFonts w:ascii="Helvetica Neue" w:eastAsia="Calibri" w:hAnsi="Helvetica Neue"/>
          <w:spacing w:val="-3"/>
        </w:rPr>
        <w:t>am</w:t>
      </w:r>
      <w:r w:rsidRPr="00007F83">
        <w:rPr>
          <w:rFonts w:ascii="Helvetica Neue" w:eastAsia="Calibri" w:hAnsi="Helvetica Neue"/>
        </w:rPr>
        <w:t>p</w:t>
      </w:r>
      <w:r w:rsidRPr="00007F83">
        <w:rPr>
          <w:rFonts w:ascii="Helvetica Neue" w:eastAsia="Calibri" w:hAnsi="Helvetica Neue"/>
          <w:spacing w:val="2"/>
        </w:rPr>
        <w:t xml:space="preserve"> </w:t>
      </w:r>
      <w:r w:rsidRPr="00007F83">
        <w:rPr>
          <w:rFonts w:ascii="Helvetica Neue" w:eastAsia="Calibri" w:hAnsi="Helvetica Neue"/>
          <w:spacing w:val="-3"/>
        </w:rPr>
        <w:t>a</w:t>
      </w:r>
      <w:r w:rsidRPr="00007F83">
        <w:rPr>
          <w:rFonts w:ascii="Helvetica Neue" w:eastAsia="Calibri" w:hAnsi="Helvetica Neue"/>
          <w:spacing w:val="-2"/>
        </w:rPr>
        <w:t>r</w:t>
      </w:r>
      <w:r w:rsidRPr="00007F83">
        <w:rPr>
          <w:rFonts w:ascii="Helvetica Neue" w:eastAsia="Calibri" w:hAnsi="Helvetica Neue"/>
          <w:spacing w:val="-5"/>
        </w:rPr>
        <w:t>e</w:t>
      </w:r>
      <w:r w:rsidRPr="00007F83">
        <w:rPr>
          <w:rFonts w:ascii="Helvetica Neue" w:eastAsia="Calibri" w:hAnsi="Helvetica Neue"/>
          <w:spacing w:val="-3"/>
        </w:rPr>
        <w:t>a</w:t>
      </w:r>
      <w:r w:rsidRPr="00007F83">
        <w:rPr>
          <w:rFonts w:ascii="Helvetica Neue" w:eastAsia="Calibri" w:hAnsi="Helvetica Neue"/>
          <w:spacing w:val="-1"/>
        </w:rPr>
        <w:t>s</w:t>
      </w:r>
      <w:r w:rsidRPr="00007F83">
        <w:rPr>
          <w:rFonts w:ascii="Helvetica Neue" w:eastAsia="Calibri" w:hAnsi="Helvetica Neue"/>
        </w:rPr>
        <w:t>.</w:t>
      </w:r>
    </w:p>
    <w:p w14:paraId="68324837" w14:textId="6C46E4E3" w:rsidR="0050110C" w:rsidRPr="00007F83" w:rsidRDefault="0050110C" w:rsidP="0050110C">
      <w:pPr>
        <w:widowControl w:val="0"/>
        <w:numPr>
          <w:ilvl w:val="0"/>
          <w:numId w:val="12"/>
        </w:numPr>
        <w:tabs>
          <w:tab w:val="left" w:pos="460"/>
        </w:tabs>
        <w:ind w:left="460" w:right="650"/>
        <w:contextualSpacing/>
        <w:rPr>
          <w:rFonts w:ascii="Helvetica Neue" w:eastAsia="Calibri" w:hAnsi="Helvetica Neue" w:cs="Calibri"/>
        </w:rPr>
      </w:pPr>
      <w:r w:rsidRPr="00007F83">
        <w:rPr>
          <w:rFonts w:ascii="Helvetica Neue" w:eastAsia="Calibri" w:hAnsi="Helvetica Neue" w:cs="Calibri"/>
          <w:spacing w:val="-2"/>
        </w:rPr>
        <w:t>Throw away any moldy items that can’t be cleaned</w:t>
      </w:r>
    </w:p>
    <w:p w14:paraId="3CA82D05" w14:textId="51CFC402" w:rsidR="0050110C" w:rsidRPr="00007F83" w:rsidRDefault="0050110C" w:rsidP="0050110C">
      <w:pPr>
        <w:widowControl w:val="0"/>
        <w:numPr>
          <w:ilvl w:val="0"/>
          <w:numId w:val="12"/>
        </w:numPr>
        <w:tabs>
          <w:tab w:val="left" w:pos="460"/>
        </w:tabs>
        <w:ind w:left="460" w:right="650"/>
        <w:contextualSpacing/>
        <w:rPr>
          <w:rFonts w:ascii="Helvetica Neue" w:eastAsia="Calibri" w:hAnsi="Helvetica Neue" w:cs="Calibri"/>
        </w:rPr>
      </w:pPr>
      <w:r w:rsidRPr="00007F83">
        <w:rPr>
          <w:rFonts w:ascii="Helvetica Neue" w:eastAsia="Calibri" w:hAnsi="Helvetica Neue" w:cs="Calibri"/>
          <w:spacing w:val="-2"/>
        </w:rPr>
        <w:t>Store items in basements on shelves above the floor and in sealed plastic containers instead of cardboard boxes</w:t>
      </w:r>
    </w:p>
    <w:p w14:paraId="09057B1A" w14:textId="71385450" w:rsidR="0050110C" w:rsidRPr="00007F83" w:rsidRDefault="0050110C" w:rsidP="0050110C">
      <w:pPr>
        <w:widowControl w:val="0"/>
        <w:tabs>
          <w:tab w:val="left" w:pos="460"/>
        </w:tabs>
        <w:ind w:right="650"/>
        <w:contextualSpacing/>
        <w:rPr>
          <w:rFonts w:ascii="Helvetica Neue" w:eastAsia="Calibri" w:hAnsi="Helvetica Neue" w:cs="Calibri"/>
          <w:spacing w:val="-2"/>
        </w:rPr>
      </w:pPr>
    </w:p>
    <w:p w14:paraId="325047FF" w14:textId="6229CF43" w:rsidR="0050110C" w:rsidRPr="00007F83" w:rsidRDefault="0050110C" w:rsidP="0050110C">
      <w:pPr>
        <w:widowControl w:val="0"/>
        <w:tabs>
          <w:tab w:val="left" w:pos="460"/>
        </w:tabs>
        <w:ind w:right="650"/>
        <w:contextualSpacing/>
        <w:rPr>
          <w:rFonts w:ascii="Helvetica Neue" w:eastAsia="Calibri" w:hAnsi="Helvetica Neue" w:cs="Calibri"/>
          <w:spacing w:val="-2"/>
        </w:rPr>
      </w:pPr>
    </w:p>
    <w:p w14:paraId="4F50AB10" w14:textId="79013273" w:rsidR="0050110C" w:rsidRPr="00007F83" w:rsidRDefault="0050110C" w:rsidP="0050110C">
      <w:pPr>
        <w:pStyle w:val="Heading5"/>
        <w:ind w:left="0"/>
        <w:contextualSpacing/>
        <w:rPr>
          <w:rFonts w:ascii="Helvetica Neue" w:hAnsi="Helvetica Neue"/>
          <w:color w:val="0079C1"/>
        </w:rPr>
      </w:pPr>
      <w:r w:rsidRPr="00007F83">
        <w:rPr>
          <w:rFonts w:ascii="Helvetica Neue" w:hAnsi="Helvetica Neue"/>
          <w:noProof/>
        </w:rPr>
        <w:drawing>
          <wp:anchor distT="0" distB="0" distL="114300" distR="114300" simplePos="0" relativeHeight="251681792" behindDoc="0" locked="0" layoutInCell="1" allowOverlap="1" wp14:anchorId="5FC7837F" wp14:editId="59AF54B6">
            <wp:simplePos x="0" y="0"/>
            <wp:positionH relativeFrom="margin">
              <wp:posOffset>4055110</wp:posOffset>
            </wp:positionH>
            <wp:positionV relativeFrom="margin">
              <wp:posOffset>2510790</wp:posOffset>
            </wp:positionV>
            <wp:extent cx="1604010" cy="16821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4010" cy="1682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hAnsi="Helvetica Neue"/>
          <w:color w:val="0079C1"/>
        </w:rPr>
        <w:t>Preventing Significant Moisture Outside a Home</w:t>
      </w:r>
    </w:p>
    <w:p w14:paraId="64BF5369" w14:textId="77777777" w:rsidR="0050110C" w:rsidRPr="00007F83" w:rsidRDefault="0050110C" w:rsidP="0050110C">
      <w:pPr>
        <w:pStyle w:val="Heading5"/>
        <w:contextualSpacing/>
        <w:rPr>
          <w:rFonts w:ascii="Helvetica Neue" w:hAnsi="Helvetica Neue"/>
          <w:sz w:val="20"/>
          <w:szCs w:val="20"/>
        </w:rPr>
      </w:pPr>
    </w:p>
    <w:p w14:paraId="1AEFD1BE" w14:textId="77777777" w:rsidR="0050110C" w:rsidRPr="00007F83" w:rsidRDefault="0050110C" w:rsidP="0050110C">
      <w:pPr>
        <w:spacing w:before="58"/>
        <w:ind w:firstLine="90"/>
        <w:contextualSpacing/>
        <w:outlineLvl w:val="4"/>
        <w:rPr>
          <w:rFonts w:ascii="Helvetica Neue" w:eastAsia="Calibri" w:hAnsi="Helvetica Neue"/>
        </w:rPr>
      </w:pPr>
      <w:r w:rsidRPr="00007F83">
        <w:rPr>
          <w:rFonts w:ascii="Helvetica Neue" w:eastAsia="Calibri" w:hAnsi="Helvetica Neue"/>
        </w:rPr>
        <w:t>For each family served, healthy homes stakeholders should recommend that families:</w:t>
      </w:r>
    </w:p>
    <w:p w14:paraId="7D4E1D64" w14:textId="77777777" w:rsidR="0050110C" w:rsidRPr="00007F83" w:rsidRDefault="0050110C" w:rsidP="0050110C">
      <w:pPr>
        <w:spacing w:before="58"/>
        <w:ind w:firstLine="90"/>
        <w:contextualSpacing/>
        <w:outlineLvl w:val="4"/>
        <w:rPr>
          <w:rFonts w:ascii="Helvetica Neue" w:eastAsia="Calibri" w:hAnsi="Helvetica Neue"/>
        </w:rPr>
      </w:pPr>
    </w:p>
    <w:p w14:paraId="38CA8E73" w14:textId="77777777" w:rsidR="0050110C" w:rsidRPr="00007F83" w:rsidRDefault="0050110C" w:rsidP="0050110C">
      <w:pPr>
        <w:pStyle w:val="BodyText"/>
        <w:numPr>
          <w:ilvl w:val="0"/>
          <w:numId w:val="12"/>
        </w:numPr>
        <w:tabs>
          <w:tab w:val="left" w:pos="460"/>
        </w:tabs>
        <w:spacing w:before="10"/>
        <w:ind w:right="3887"/>
        <w:contextualSpacing/>
        <w:rPr>
          <w:rFonts w:ascii="Helvetica Neue" w:hAnsi="Helvetica Neue"/>
          <w:color w:val="000000" w:themeColor="text1"/>
          <w:sz w:val="22"/>
          <w:szCs w:val="22"/>
        </w:rPr>
      </w:pPr>
      <w:r w:rsidRPr="00007F83">
        <w:rPr>
          <w:rFonts w:ascii="Helvetica Neue" w:hAnsi="Helvetica Neue" w:cs="Calibri"/>
          <w:color w:val="000000" w:themeColor="text1"/>
          <w:spacing w:val="-5"/>
          <w:sz w:val="22"/>
          <w:szCs w:val="22"/>
        </w:rPr>
        <w:t>Mak</w:t>
      </w:r>
      <w:r w:rsidRPr="00007F83">
        <w:rPr>
          <w:rFonts w:ascii="Helvetica Neue" w:hAnsi="Helvetica Neue" w:cs="Calibri"/>
          <w:color w:val="000000" w:themeColor="text1"/>
          <w:sz w:val="22"/>
          <w:szCs w:val="22"/>
        </w:rPr>
        <w:t>e</w:t>
      </w:r>
      <w:r w:rsidRPr="00007F83">
        <w:rPr>
          <w:rFonts w:ascii="Helvetica Neue" w:hAnsi="Helvetica Neue" w:cs="Calibri"/>
          <w:color w:val="000000" w:themeColor="text1"/>
          <w:spacing w:val="1"/>
          <w:sz w:val="22"/>
          <w:szCs w:val="22"/>
        </w:rPr>
        <w:t xml:space="preserve"> </w:t>
      </w:r>
      <w:r w:rsidRPr="00007F83">
        <w:rPr>
          <w:rFonts w:ascii="Helvetica Neue" w:hAnsi="Helvetica Neue" w:cs="Calibri"/>
          <w:color w:val="000000" w:themeColor="text1"/>
          <w:spacing w:val="-3"/>
          <w:sz w:val="22"/>
          <w:szCs w:val="22"/>
        </w:rPr>
        <w:t>s</w:t>
      </w:r>
      <w:r w:rsidRPr="00007F83">
        <w:rPr>
          <w:rFonts w:ascii="Helvetica Neue" w:hAnsi="Helvetica Neue" w:cs="Calibri"/>
          <w:color w:val="000000" w:themeColor="text1"/>
          <w:spacing w:val="-2"/>
          <w:sz w:val="22"/>
          <w:szCs w:val="22"/>
        </w:rPr>
        <w:t>ur</w:t>
      </w:r>
      <w:r w:rsidRPr="00007F83">
        <w:rPr>
          <w:rFonts w:ascii="Helvetica Neue" w:hAnsi="Helvetica Neue" w:cs="Calibri"/>
          <w:color w:val="000000" w:themeColor="text1"/>
          <w:sz w:val="22"/>
          <w:szCs w:val="22"/>
        </w:rPr>
        <w:t>e</w:t>
      </w:r>
      <w:r w:rsidRPr="00007F83">
        <w:rPr>
          <w:rFonts w:ascii="Helvetica Neue" w:hAnsi="Helvetica Neue" w:cs="Calibri"/>
          <w:color w:val="000000" w:themeColor="text1"/>
          <w:spacing w:val="2"/>
          <w:sz w:val="22"/>
          <w:szCs w:val="22"/>
        </w:rPr>
        <w:t xml:space="preserve"> </w:t>
      </w:r>
      <w:r w:rsidRPr="00007F83">
        <w:rPr>
          <w:rFonts w:ascii="Helvetica Neue" w:hAnsi="Helvetica Neue" w:cs="Calibri"/>
          <w:color w:val="000000" w:themeColor="text1"/>
          <w:spacing w:val="-2"/>
          <w:sz w:val="22"/>
          <w:szCs w:val="22"/>
        </w:rPr>
        <w:t>g</w:t>
      </w:r>
      <w:r w:rsidRPr="00007F83">
        <w:rPr>
          <w:rFonts w:ascii="Helvetica Neue" w:hAnsi="Helvetica Neue" w:cs="Calibri"/>
          <w:color w:val="000000" w:themeColor="text1"/>
          <w:sz w:val="22"/>
          <w:szCs w:val="22"/>
        </w:rPr>
        <w:t>utters</w:t>
      </w:r>
      <w:r w:rsidRPr="00007F83">
        <w:rPr>
          <w:rFonts w:ascii="Helvetica Neue" w:hAnsi="Helvetica Neue" w:cs="Calibri"/>
          <w:color w:val="000000" w:themeColor="text1"/>
          <w:w w:val="94"/>
          <w:sz w:val="22"/>
          <w:szCs w:val="22"/>
        </w:rPr>
        <w:t xml:space="preserve"> </w:t>
      </w:r>
      <w:r w:rsidRPr="00007F83">
        <w:rPr>
          <w:rFonts w:ascii="Helvetica Neue" w:hAnsi="Helvetica Neue"/>
          <w:color w:val="000000" w:themeColor="text1"/>
          <w:spacing w:val="-3"/>
          <w:sz w:val="22"/>
          <w:szCs w:val="22"/>
        </w:rPr>
        <w:t>a</w:t>
      </w:r>
      <w:r w:rsidRPr="00007F83">
        <w:rPr>
          <w:rFonts w:ascii="Helvetica Neue" w:hAnsi="Helvetica Neue"/>
          <w:color w:val="000000" w:themeColor="text1"/>
          <w:spacing w:val="-2"/>
          <w:sz w:val="22"/>
          <w:szCs w:val="22"/>
        </w:rPr>
        <w:t>n</w:t>
      </w:r>
      <w:r w:rsidRPr="00007F83">
        <w:rPr>
          <w:rFonts w:ascii="Helvetica Neue" w:hAnsi="Helvetica Neue"/>
          <w:color w:val="000000" w:themeColor="text1"/>
          <w:sz w:val="22"/>
          <w:szCs w:val="22"/>
        </w:rPr>
        <w:t>d</w:t>
      </w:r>
      <w:r w:rsidRPr="00007F83">
        <w:rPr>
          <w:rFonts w:ascii="Helvetica Neue" w:hAnsi="Helvetica Neue"/>
          <w:color w:val="000000" w:themeColor="text1"/>
          <w:spacing w:val="3"/>
          <w:sz w:val="22"/>
          <w:szCs w:val="22"/>
        </w:rPr>
        <w:t xml:space="preserve"> </w:t>
      </w:r>
      <w:r w:rsidRPr="00007F83">
        <w:rPr>
          <w:rFonts w:ascii="Helvetica Neue" w:hAnsi="Helvetica Neue"/>
          <w:color w:val="000000" w:themeColor="text1"/>
          <w:spacing w:val="-1"/>
          <w:sz w:val="22"/>
          <w:szCs w:val="22"/>
        </w:rPr>
        <w:t>d</w:t>
      </w:r>
      <w:r w:rsidRPr="00007F83">
        <w:rPr>
          <w:rFonts w:ascii="Helvetica Neue" w:hAnsi="Helvetica Neue"/>
          <w:color w:val="000000" w:themeColor="text1"/>
          <w:spacing w:val="-3"/>
          <w:sz w:val="22"/>
          <w:szCs w:val="22"/>
        </w:rPr>
        <w:t>o</w:t>
      </w:r>
      <w:r w:rsidRPr="00007F83">
        <w:rPr>
          <w:rFonts w:ascii="Helvetica Neue" w:hAnsi="Helvetica Neue"/>
          <w:color w:val="000000" w:themeColor="text1"/>
          <w:spacing w:val="-2"/>
          <w:sz w:val="22"/>
          <w:szCs w:val="22"/>
        </w:rPr>
        <w:t>wns</w:t>
      </w:r>
      <w:r w:rsidRPr="00007F83">
        <w:rPr>
          <w:rFonts w:ascii="Helvetica Neue" w:hAnsi="Helvetica Neue"/>
          <w:color w:val="000000" w:themeColor="text1"/>
          <w:sz w:val="22"/>
          <w:szCs w:val="22"/>
        </w:rPr>
        <w:t>p</w:t>
      </w:r>
      <w:r w:rsidRPr="00007F83">
        <w:rPr>
          <w:rFonts w:ascii="Helvetica Neue" w:hAnsi="Helvetica Neue"/>
          <w:color w:val="000000" w:themeColor="text1"/>
          <w:spacing w:val="-2"/>
          <w:sz w:val="22"/>
          <w:szCs w:val="22"/>
        </w:rPr>
        <w:t>o</w:t>
      </w:r>
      <w:r w:rsidRPr="00007F83">
        <w:rPr>
          <w:rFonts w:ascii="Helvetica Neue" w:hAnsi="Helvetica Neue"/>
          <w:color w:val="000000" w:themeColor="text1"/>
          <w:spacing w:val="-1"/>
          <w:sz w:val="22"/>
          <w:szCs w:val="22"/>
        </w:rPr>
        <w:t>u</w:t>
      </w:r>
      <w:r w:rsidRPr="00007F83">
        <w:rPr>
          <w:rFonts w:ascii="Helvetica Neue" w:hAnsi="Helvetica Neue"/>
          <w:color w:val="000000" w:themeColor="text1"/>
          <w:spacing w:val="1"/>
          <w:sz w:val="22"/>
          <w:szCs w:val="22"/>
        </w:rPr>
        <w:t>t</w:t>
      </w:r>
      <w:r w:rsidRPr="00007F83">
        <w:rPr>
          <w:rFonts w:ascii="Helvetica Neue" w:hAnsi="Helvetica Neue"/>
          <w:color w:val="000000" w:themeColor="text1"/>
          <w:sz w:val="22"/>
          <w:szCs w:val="22"/>
        </w:rPr>
        <w:t>s</w:t>
      </w:r>
      <w:r w:rsidRPr="00007F83">
        <w:rPr>
          <w:rFonts w:ascii="Helvetica Neue" w:hAnsi="Helvetica Neue"/>
          <w:color w:val="000000" w:themeColor="text1"/>
          <w:spacing w:val="3"/>
          <w:sz w:val="22"/>
          <w:szCs w:val="22"/>
        </w:rPr>
        <w:t xml:space="preserve"> </w:t>
      </w:r>
      <w:r w:rsidRPr="00007F83">
        <w:rPr>
          <w:rFonts w:ascii="Helvetica Neue" w:hAnsi="Helvetica Neue"/>
          <w:color w:val="000000" w:themeColor="text1"/>
          <w:spacing w:val="-3"/>
          <w:sz w:val="22"/>
          <w:szCs w:val="22"/>
        </w:rPr>
        <w:t>a</w:t>
      </w:r>
      <w:r w:rsidRPr="00007F83">
        <w:rPr>
          <w:rFonts w:ascii="Helvetica Neue" w:hAnsi="Helvetica Neue"/>
          <w:color w:val="000000" w:themeColor="text1"/>
          <w:sz w:val="22"/>
          <w:szCs w:val="22"/>
        </w:rPr>
        <w:t>re</w:t>
      </w:r>
      <w:r w:rsidRPr="00007F83">
        <w:rPr>
          <w:rFonts w:ascii="Helvetica Neue" w:hAnsi="Helvetica Neue"/>
          <w:color w:val="000000" w:themeColor="text1"/>
          <w:w w:val="99"/>
          <w:sz w:val="22"/>
          <w:szCs w:val="22"/>
        </w:rPr>
        <w:t xml:space="preserve"> </w:t>
      </w:r>
      <w:r w:rsidRPr="00007F83">
        <w:rPr>
          <w:rFonts w:ascii="Helvetica Neue" w:hAnsi="Helvetica Neue"/>
          <w:color w:val="000000" w:themeColor="text1"/>
          <w:spacing w:val="-5"/>
          <w:sz w:val="22"/>
          <w:szCs w:val="22"/>
        </w:rPr>
        <w:t>w</w:t>
      </w:r>
      <w:r w:rsidRPr="00007F83">
        <w:rPr>
          <w:rFonts w:ascii="Helvetica Neue" w:hAnsi="Helvetica Neue"/>
          <w:color w:val="000000" w:themeColor="text1"/>
          <w:spacing w:val="-1"/>
          <w:sz w:val="22"/>
          <w:szCs w:val="22"/>
        </w:rPr>
        <w:t>ork</w:t>
      </w:r>
      <w:r w:rsidRPr="00007F83">
        <w:rPr>
          <w:rFonts w:ascii="Helvetica Neue" w:hAnsi="Helvetica Neue"/>
          <w:color w:val="000000" w:themeColor="text1"/>
          <w:spacing w:val="-2"/>
          <w:sz w:val="22"/>
          <w:szCs w:val="22"/>
        </w:rPr>
        <w:t>i</w:t>
      </w:r>
      <w:r w:rsidRPr="00007F83">
        <w:rPr>
          <w:rFonts w:ascii="Helvetica Neue" w:hAnsi="Helvetica Neue"/>
          <w:color w:val="000000" w:themeColor="text1"/>
          <w:spacing w:val="-1"/>
          <w:sz w:val="22"/>
          <w:szCs w:val="22"/>
        </w:rPr>
        <w:t>n</w:t>
      </w:r>
      <w:r w:rsidRPr="00007F83">
        <w:rPr>
          <w:rFonts w:ascii="Helvetica Neue" w:hAnsi="Helvetica Neue"/>
          <w:color w:val="000000" w:themeColor="text1"/>
          <w:sz w:val="22"/>
          <w:szCs w:val="22"/>
        </w:rPr>
        <w:t>g</w:t>
      </w:r>
      <w:r w:rsidRPr="00007F83">
        <w:rPr>
          <w:rFonts w:ascii="Helvetica Neue" w:hAnsi="Helvetica Neue"/>
          <w:color w:val="000000" w:themeColor="text1"/>
          <w:spacing w:val="1"/>
          <w:sz w:val="22"/>
          <w:szCs w:val="22"/>
        </w:rPr>
        <w:t xml:space="preserve"> </w:t>
      </w:r>
      <w:r w:rsidRPr="00007F83">
        <w:rPr>
          <w:rFonts w:ascii="Helvetica Neue" w:hAnsi="Helvetica Neue"/>
          <w:color w:val="000000" w:themeColor="text1"/>
          <w:spacing w:val="-3"/>
          <w:sz w:val="22"/>
          <w:szCs w:val="22"/>
        </w:rPr>
        <w:t>a</w:t>
      </w:r>
      <w:r w:rsidRPr="00007F83">
        <w:rPr>
          <w:rFonts w:ascii="Helvetica Neue" w:hAnsi="Helvetica Neue"/>
          <w:color w:val="000000" w:themeColor="text1"/>
          <w:spacing w:val="-2"/>
          <w:sz w:val="22"/>
          <w:szCs w:val="22"/>
        </w:rPr>
        <w:t>n</w:t>
      </w:r>
      <w:r w:rsidRPr="00007F83">
        <w:rPr>
          <w:rFonts w:ascii="Helvetica Neue" w:hAnsi="Helvetica Neue"/>
          <w:color w:val="000000" w:themeColor="text1"/>
          <w:sz w:val="22"/>
          <w:szCs w:val="22"/>
        </w:rPr>
        <w:t>d</w:t>
      </w:r>
      <w:r w:rsidRPr="00007F83">
        <w:rPr>
          <w:rFonts w:ascii="Helvetica Neue" w:hAnsi="Helvetica Neue"/>
          <w:color w:val="000000" w:themeColor="text1"/>
          <w:spacing w:val="2"/>
          <w:sz w:val="22"/>
          <w:szCs w:val="22"/>
        </w:rPr>
        <w:t xml:space="preserve"> </w:t>
      </w:r>
      <w:r w:rsidRPr="00007F83">
        <w:rPr>
          <w:rFonts w:ascii="Helvetica Neue" w:hAnsi="Helvetica Neue"/>
          <w:color w:val="000000" w:themeColor="text1"/>
          <w:spacing w:val="-3"/>
          <w:sz w:val="22"/>
          <w:szCs w:val="22"/>
        </w:rPr>
        <w:t>a</w:t>
      </w:r>
      <w:r w:rsidRPr="00007F83">
        <w:rPr>
          <w:rFonts w:ascii="Helvetica Neue" w:hAnsi="Helvetica Neue"/>
          <w:color w:val="000000" w:themeColor="text1"/>
          <w:spacing w:val="-2"/>
          <w:sz w:val="22"/>
          <w:szCs w:val="22"/>
        </w:rPr>
        <w:t>re</w:t>
      </w:r>
      <w:r w:rsidRPr="00007F83">
        <w:rPr>
          <w:rFonts w:ascii="Helvetica Neue" w:hAnsi="Helvetica Neue"/>
          <w:color w:val="000000" w:themeColor="text1"/>
          <w:spacing w:val="-1"/>
          <w:sz w:val="22"/>
          <w:szCs w:val="22"/>
        </w:rPr>
        <w:t>n</w:t>
      </w:r>
      <w:r w:rsidRPr="00007F83">
        <w:rPr>
          <w:rFonts w:ascii="Helvetica Neue" w:hAnsi="Helvetica Neue"/>
          <w:color w:val="000000" w:themeColor="text1"/>
          <w:spacing w:val="-7"/>
          <w:sz w:val="22"/>
          <w:szCs w:val="22"/>
        </w:rPr>
        <w:t>’</w:t>
      </w:r>
      <w:r w:rsidRPr="00007F83">
        <w:rPr>
          <w:rFonts w:ascii="Helvetica Neue" w:hAnsi="Helvetica Neue"/>
          <w:color w:val="000000" w:themeColor="text1"/>
          <w:sz w:val="22"/>
          <w:szCs w:val="22"/>
        </w:rPr>
        <w:t>t</w:t>
      </w:r>
      <w:r w:rsidRPr="00007F83">
        <w:rPr>
          <w:rFonts w:ascii="Helvetica Neue" w:hAnsi="Helvetica Neue"/>
          <w:color w:val="000000" w:themeColor="text1"/>
          <w:w w:val="99"/>
          <w:sz w:val="22"/>
          <w:szCs w:val="22"/>
        </w:rPr>
        <w:t xml:space="preserve"> </w:t>
      </w:r>
      <w:r w:rsidRPr="00007F83">
        <w:rPr>
          <w:rFonts w:ascii="Helvetica Neue" w:hAnsi="Helvetica Neue"/>
          <w:color w:val="000000" w:themeColor="text1"/>
          <w:spacing w:val="-1"/>
          <w:sz w:val="22"/>
          <w:szCs w:val="22"/>
        </w:rPr>
        <w:t>clo</w:t>
      </w:r>
      <w:r w:rsidRPr="00007F83">
        <w:rPr>
          <w:rFonts w:ascii="Helvetica Neue" w:hAnsi="Helvetica Neue"/>
          <w:color w:val="000000" w:themeColor="text1"/>
          <w:spacing w:val="3"/>
          <w:sz w:val="22"/>
          <w:szCs w:val="22"/>
        </w:rPr>
        <w:t>g</w:t>
      </w:r>
      <w:r w:rsidRPr="00007F83">
        <w:rPr>
          <w:rFonts w:ascii="Helvetica Neue" w:hAnsi="Helvetica Neue"/>
          <w:color w:val="000000" w:themeColor="text1"/>
          <w:spacing w:val="-5"/>
          <w:sz w:val="22"/>
          <w:szCs w:val="22"/>
        </w:rPr>
        <w:t>g</w:t>
      </w:r>
      <w:r w:rsidRPr="00007F83">
        <w:rPr>
          <w:rFonts w:ascii="Helvetica Neue" w:hAnsi="Helvetica Neue"/>
          <w:color w:val="000000" w:themeColor="text1"/>
          <w:spacing w:val="-1"/>
          <w:sz w:val="22"/>
          <w:szCs w:val="22"/>
        </w:rPr>
        <w:t>e</w:t>
      </w:r>
      <w:r w:rsidRPr="00007F83">
        <w:rPr>
          <w:rFonts w:ascii="Helvetica Neue" w:hAnsi="Helvetica Neue"/>
          <w:color w:val="000000" w:themeColor="text1"/>
          <w:spacing w:val="-2"/>
          <w:sz w:val="22"/>
          <w:szCs w:val="22"/>
        </w:rPr>
        <w:t>d,</w:t>
      </w:r>
      <w:r w:rsidRPr="00007F83">
        <w:rPr>
          <w:rFonts w:ascii="Helvetica Neue" w:hAnsi="Helvetica Neue"/>
          <w:color w:val="000000" w:themeColor="text1"/>
          <w:sz w:val="22"/>
          <w:szCs w:val="22"/>
        </w:rPr>
        <w:t xml:space="preserve"> and rainwater drains away from the house to prevent wet basements or crawl spaces.</w:t>
      </w:r>
    </w:p>
    <w:p w14:paraId="4DC794D6" w14:textId="77777777" w:rsidR="0050110C" w:rsidRPr="00007F83" w:rsidRDefault="0050110C" w:rsidP="0050110C">
      <w:pPr>
        <w:pStyle w:val="BodyText"/>
        <w:numPr>
          <w:ilvl w:val="0"/>
          <w:numId w:val="12"/>
        </w:numPr>
        <w:tabs>
          <w:tab w:val="left" w:pos="460"/>
        </w:tabs>
        <w:spacing w:before="3"/>
        <w:ind w:right="1740"/>
        <w:contextualSpacing/>
        <w:rPr>
          <w:rFonts w:ascii="Helvetica Neue" w:eastAsia="Arial" w:hAnsi="Helvetica Neue"/>
          <w:color w:val="000000" w:themeColor="text1"/>
          <w:sz w:val="22"/>
          <w:szCs w:val="22"/>
        </w:rPr>
      </w:pPr>
      <w:r w:rsidRPr="00007F83">
        <w:rPr>
          <w:rFonts w:ascii="Helvetica Neue" w:hAnsi="Helvetica Neue"/>
          <w:color w:val="000000" w:themeColor="text1"/>
          <w:spacing w:val="-6"/>
          <w:sz w:val="22"/>
          <w:szCs w:val="22"/>
        </w:rPr>
        <w:t>K</w:t>
      </w:r>
      <w:r w:rsidRPr="00007F83">
        <w:rPr>
          <w:rFonts w:ascii="Helvetica Neue" w:hAnsi="Helvetica Neue"/>
          <w:color w:val="000000" w:themeColor="text1"/>
          <w:spacing w:val="-1"/>
          <w:sz w:val="22"/>
          <w:szCs w:val="22"/>
        </w:rPr>
        <w:t>e</w:t>
      </w:r>
      <w:r w:rsidRPr="00007F83">
        <w:rPr>
          <w:rFonts w:ascii="Helvetica Neue" w:hAnsi="Helvetica Neue"/>
          <w:color w:val="000000" w:themeColor="text1"/>
          <w:spacing w:val="-2"/>
          <w:sz w:val="22"/>
          <w:szCs w:val="22"/>
        </w:rPr>
        <w:t>e</w:t>
      </w:r>
      <w:r w:rsidRPr="00007F83">
        <w:rPr>
          <w:rFonts w:ascii="Helvetica Neue" w:hAnsi="Helvetica Neue"/>
          <w:color w:val="000000" w:themeColor="text1"/>
          <w:sz w:val="22"/>
          <w:szCs w:val="22"/>
        </w:rPr>
        <w:t>p</w:t>
      </w:r>
      <w:r w:rsidRPr="00007F83">
        <w:rPr>
          <w:rFonts w:ascii="Helvetica Neue" w:hAnsi="Helvetica Neue"/>
          <w:color w:val="000000" w:themeColor="text1"/>
          <w:spacing w:val="1"/>
          <w:sz w:val="22"/>
          <w:szCs w:val="22"/>
        </w:rPr>
        <w:t xml:space="preserve"> </w:t>
      </w:r>
      <w:r w:rsidRPr="00007F83">
        <w:rPr>
          <w:rFonts w:ascii="Helvetica Neue" w:hAnsi="Helvetica Neue"/>
          <w:color w:val="000000" w:themeColor="text1"/>
          <w:spacing w:val="-3"/>
          <w:sz w:val="22"/>
          <w:szCs w:val="22"/>
        </w:rPr>
        <w:t>t</w:t>
      </w:r>
      <w:r w:rsidRPr="00007F83">
        <w:rPr>
          <w:rFonts w:ascii="Helvetica Neue" w:hAnsi="Helvetica Neue"/>
          <w:color w:val="000000" w:themeColor="text1"/>
          <w:spacing w:val="-2"/>
          <w:sz w:val="22"/>
          <w:szCs w:val="22"/>
        </w:rPr>
        <w:t>r</w:t>
      </w:r>
      <w:r w:rsidRPr="00007F83">
        <w:rPr>
          <w:rFonts w:ascii="Helvetica Neue" w:hAnsi="Helvetica Neue"/>
          <w:color w:val="000000" w:themeColor="text1"/>
          <w:spacing w:val="-1"/>
          <w:sz w:val="22"/>
          <w:szCs w:val="22"/>
        </w:rPr>
        <w:t>e</w:t>
      </w:r>
      <w:r w:rsidRPr="00007F83">
        <w:rPr>
          <w:rFonts w:ascii="Helvetica Neue" w:hAnsi="Helvetica Neue"/>
          <w:color w:val="000000" w:themeColor="text1"/>
          <w:spacing w:val="-2"/>
          <w:sz w:val="22"/>
          <w:szCs w:val="22"/>
        </w:rPr>
        <w:t>e</w:t>
      </w:r>
      <w:r w:rsidRPr="00007F83">
        <w:rPr>
          <w:rFonts w:ascii="Helvetica Neue" w:hAnsi="Helvetica Neue"/>
          <w:color w:val="000000" w:themeColor="text1"/>
          <w:sz w:val="22"/>
          <w:szCs w:val="22"/>
        </w:rPr>
        <w:t>s</w:t>
      </w:r>
      <w:r w:rsidRPr="00007F83">
        <w:rPr>
          <w:rFonts w:ascii="Helvetica Neue" w:hAnsi="Helvetica Neue"/>
          <w:color w:val="000000" w:themeColor="text1"/>
          <w:spacing w:val="2"/>
          <w:sz w:val="22"/>
          <w:szCs w:val="22"/>
        </w:rPr>
        <w:t xml:space="preserve"> </w:t>
      </w:r>
      <w:r w:rsidRPr="00007F83">
        <w:rPr>
          <w:rFonts w:ascii="Helvetica Neue" w:hAnsi="Helvetica Neue"/>
          <w:color w:val="000000" w:themeColor="text1"/>
          <w:spacing w:val="-3"/>
          <w:sz w:val="22"/>
          <w:szCs w:val="22"/>
        </w:rPr>
        <w:t>a</w:t>
      </w:r>
      <w:r w:rsidRPr="00007F83">
        <w:rPr>
          <w:rFonts w:ascii="Helvetica Neue" w:hAnsi="Helvetica Neue"/>
          <w:color w:val="000000" w:themeColor="text1"/>
          <w:spacing w:val="-2"/>
          <w:sz w:val="22"/>
          <w:szCs w:val="22"/>
        </w:rPr>
        <w:t>n</w:t>
      </w:r>
      <w:r w:rsidRPr="00007F83">
        <w:rPr>
          <w:rFonts w:ascii="Helvetica Neue" w:hAnsi="Helvetica Neue"/>
          <w:color w:val="000000" w:themeColor="text1"/>
          <w:sz w:val="22"/>
          <w:szCs w:val="22"/>
        </w:rPr>
        <w:t xml:space="preserve">d </w:t>
      </w:r>
      <w:r w:rsidRPr="00007F83">
        <w:rPr>
          <w:rFonts w:ascii="Helvetica Neue" w:hAnsi="Helvetica Neue"/>
          <w:color w:val="000000" w:themeColor="text1"/>
          <w:spacing w:val="-2"/>
          <w:sz w:val="22"/>
          <w:szCs w:val="22"/>
        </w:rPr>
        <w:t>bushe</w:t>
      </w:r>
      <w:r w:rsidRPr="00007F83">
        <w:rPr>
          <w:rFonts w:ascii="Helvetica Neue" w:hAnsi="Helvetica Neue"/>
          <w:color w:val="000000" w:themeColor="text1"/>
          <w:sz w:val="22"/>
          <w:szCs w:val="22"/>
        </w:rPr>
        <w:t>s</w:t>
      </w:r>
      <w:r w:rsidRPr="00007F83">
        <w:rPr>
          <w:rFonts w:ascii="Helvetica Neue" w:hAnsi="Helvetica Neue"/>
          <w:color w:val="000000" w:themeColor="text1"/>
          <w:spacing w:val="-2"/>
          <w:sz w:val="22"/>
          <w:szCs w:val="22"/>
        </w:rPr>
        <w:t xml:space="preserve"> </w:t>
      </w:r>
      <w:r w:rsidRPr="00007F83">
        <w:rPr>
          <w:rFonts w:ascii="Helvetica Neue" w:hAnsi="Helvetica Neue"/>
          <w:color w:val="000000" w:themeColor="text1"/>
          <w:spacing w:val="-3"/>
          <w:sz w:val="22"/>
          <w:szCs w:val="22"/>
        </w:rPr>
        <w:t>t</w:t>
      </w:r>
      <w:r w:rsidRPr="00007F83">
        <w:rPr>
          <w:rFonts w:ascii="Helvetica Neue" w:hAnsi="Helvetica Neue"/>
          <w:color w:val="000000" w:themeColor="text1"/>
          <w:spacing w:val="-1"/>
          <w:sz w:val="22"/>
          <w:szCs w:val="22"/>
        </w:rPr>
        <w:t>r</w:t>
      </w:r>
      <w:r w:rsidRPr="00007F83">
        <w:rPr>
          <w:rFonts w:ascii="Helvetica Neue" w:hAnsi="Helvetica Neue"/>
          <w:color w:val="000000" w:themeColor="text1"/>
          <w:spacing w:val="-2"/>
          <w:sz w:val="22"/>
          <w:szCs w:val="22"/>
        </w:rPr>
        <w:t>i</w:t>
      </w:r>
      <w:r w:rsidRPr="00007F83">
        <w:rPr>
          <w:rFonts w:ascii="Helvetica Neue" w:hAnsi="Helvetica Neue"/>
          <w:color w:val="000000" w:themeColor="text1"/>
          <w:spacing w:val="-3"/>
          <w:sz w:val="22"/>
          <w:szCs w:val="22"/>
        </w:rPr>
        <w:t>m</w:t>
      </w:r>
      <w:r w:rsidRPr="00007F83">
        <w:rPr>
          <w:rFonts w:ascii="Helvetica Neue" w:hAnsi="Helvetica Neue"/>
          <w:color w:val="000000" w:themeColor="text1"/>
          <w:spacing w:val="-2"/>
          <w:sz w:val="22"/>
          <w:szCs w:val="22"/>
        </w:rPr>
        <w:t>m</w:t>
      </w:r>
      <w:r w:rsidRPr="00007F83">
        <w:rPr>
          <w:rFonts w:ascii="Helvetica Neue" w:hAnsi="Helvetica Neue"/>
          <w:color w:val="000000" w:themeColor="text1"/>
          <w:spacing w:val="-1"/>
          <w:sz w:val="22"/>
          <w:szCs w:val="22"/>
        </w:rPr>
        <w:t>e</w:t>
      </w:r>
      <w:r w:rsidRPr="00007F83">
        <w:rPr>
          <w:rFonts w:ascii="Helvetica Neue" w:hAnsi="Helvetica Neue"/>
          <w:color w:val="000000" w:themeColor="text1"/>
          <w:sz w:val="22"/>
          <w:szCs w:val="22"/>
        </w:rPr>
        <w:t xml:space="preserve">d </w:t>
      </w:r>
      <w:r w:rsidRPr="00007F83">
        <w:rPr>
          <w:rFonts w:ascii="Helvetica Neue" w:hAnsi="Helvetica Neue"/>
          <w:color w:val="000000" w:themeColor="text1"/>
          <w:spacing w:val="-5"/>
          <w:sz w:val="22"/>
          <w:szCs w:val="22"/>
        </w:rPr>
        <w:t>a</w:t>
      </w:r>
      <w:r w:rsidRPr="00007F83">
        <w:rPr>
          <w:rFonts w:ascii="Helvetica Neue" w:hAnsi="Helvetica Neue"/>
          <w:color w:val="000000" w:themeColor="text1"/>
          <w:spacing w:val="-2"/>
          <w:sz w:val="22"/>
          <w:szCs w:val="22"/>
        </w:rPr>
        <w:t>w</w:t>
      </w:r>
      <w:r w:rsidRPr="00007F83">
        <w:rPr>
          <w:rFonts w:ascii="Helvetica Neue" w:hAnsi="Helvetica Neue"/>
          <w:color w:val="000000" w:themeColor="text1"/>
          <w:spacing w:val="-4"/>
          <w:sz w:val="22"/>
          <w:szCs w:val="22"/>
        </w:rPr>
        <w:t>a</w:t>
      </w:r>
      <w:r w:rsidRPr="00007F83">
        <w:rPr>
          <w:rFonts w:ascii="Helvetica Neue" w:hAnsi="Helvetica Neue"/>
          <w:color w:val="000000" w:themeColor="text1"/>
          <w:sz w:val="22"/>
          <w:szCs w:val="22"/>
        </w:rPr>
        <w:t>y f</w:t>
      </w:r>
      <w:r w:rsidRPr="00007F83">
        <w:rPr>
          <w:rFonts w:ascii="Helvetica Neue" w:hAnsi="Helvetica Neue"/>
          <w:color w:val="000000" w:themeColor="text1"/>
          <w:spacing w:val="-2"/>
          <w:sz w:val="22"/>
          <w:szCs w:val="22"/>
        </w:rPr>
        <w:t>r</w:t>
      </w:r>
      <w:r w:rsidRPr="00007F83">
        <w:rPr>
          <w:rFonts w:ascii="Helvetica Neue" w:hAnsi="Helvetica Neue"/>
          <w:color w:val="000000" w:themeColor="text1"/>
          <w:spacing w:val="-1"/>
          <w:sz w:val="22"/>
          <w:szCs w:val="22"/>
        </w:rPr>
        <w:t>o</w:t>
      </w:r>
      <w:r w:rsidRPr="00007F83">
        <w:rPr>
          <w:rFonts w:ascii="Helvetica Neue" w:hAnsi="Helvetica Neue"/>
          <w:color w:val="000000" w:themeColor="text1"/>
          <w:sz w:val="22"/>
          <w:szCs w:val="22"/>
        </w:rPr>
        <w:t>m</w:t>
      </w:r>
      <w:r w:rsidRPr="00007F83">
        <w:rPr>
          <w:rFonts w:ascii="Helvetica Neue" w:hAnsi="Helvetica Neue"/>
          <w:color w:val="000000" w:themeColor="text1"/>
          <w:spacing w:val="1"/>
          <w:sz w:val="22"/>
          <w:szCs w:val="22"/>
        </w:rPr>
        <w:t xml:space="preserve"> </w:t>
      </w:r>
      <w:r w:rsidRPr="00007F83">
        <w:rPr>
          <w:rFonts w:ascii="Helvetica Neue" w:hAnsi="Helvetica Neue"/>
          <w:color w:val="000000" w:themeColor="text1"/>
          <w:spacing w:val="-3"/>
          <w:sz w:val="22"/>
          <w:szCs w:val="22"/>
        </w:rPr>
        <w:t>t</w:t>
      </w:r>
      <w:r w:rsidRPr="00007F83">
        <w:rPr>
          <w:rFonts w:ascii="Helvetica Neue" w:hAnsi="Helvetica Neue"/>
          <w:color w:val="000000" w:themeColor="text1"/>
          <w:spacing w:val="-2"/>
          <w:sz w:val="22"/>
          <w:szCs w:val="22"/>
        </w:rPr>
        <w:t>h</w:t>
      </w:r>
      <w:r w:rsidRPr="00007F83">
        <w:rPr>
          <w:rFonts w:ascii="Helvetica Neue" w:hAnsi="Helvetica Neue"/>
          <w:color w:val="000000" w:themeColor="text1"/>
          <w:sz w:val="22"/>
          <w:szCs w:val="22"/>
        </w:rPr>
        <w:t>e</w:t>
      </w:r>
      <w:r w:rsidRPr="00007F83">
        <w:rPr>
          <w:rFonts w:ascii="Helvetica Neue" w:hAnsi="Helvetica Neue"/>
          <w:color w:val="000000" w:themeColor="text1"/>
          <w:w w:val="99"/>
          <w:sz w:val="22"/>
          <w:szCs w:val="22"/>
        </w:rPr>
        <w:t xml:space="preserve"> </w:t>
      </w:r>
      <w:r w:rsidRPr="00007F83">
        <w:rPr>
          <w:rFonts w:ascii="Helvetica Neue" w:hAnsi="Helvetica Neue"/>
          <w:color w:val="000000" w:themeColor="text1"/>
          <w:spacing w:val="-2"/>
          <w:sz w:val="22"/>
          <w:szCs w:val="22"/>
        </w:rPr>
        <w:t>h</w:t>
      </w:r>
      <w:r w:rsidRPr="00007F83">
        <w:rPr>
          <w:rFonts w:ascii="Helvetica Neue" w:hAnsi="Helvetica Neue"/>
          <w:color w:val="000000" w:themeColor="text1"/>
          <w:spacing w:val="-1"/>
          <w:sz w:val="22"/>
          <w:szCs w:val="22"/>
        </w:rPr>
        <w:t>o</w:t>
      </w:r>
      <w:r w:rsidRPr="00007F83">
        <w:rPr>
          <w:rFonts w:ascii="Helvetica Neue" w:hAnsi="Helvetica Neue"/>
          <w:color w:val="000000" w:themeColor="text1"/>
          <w:spacing w:val="-2"/>
          <w:sz w:val="22"/>
          <w:szCs w:val="22"/>
        </w:rPr>
        <w:t>m</w:t>
      </w:r>
      <w:r w:rsidRPr="00007F83">
        <w:rPr>
          <w:rFonts w:ascii="Helvetica Neue" w:hAnsi="Helvetica Neue"/>
          <w:color w:val="000000" w:themeColor="text1"/>
          <w:spacing w:val="-6"/>
          <w:sz w:val="22"/>
          <w:szCs w:val="22"/>
        </w:rPr>
        <w:t>e</w:t>
      </w:r>
      <w:r w:rsidRPr="00007F83">
        <w:rPr>
          <w:rFonts w:ascii="Helvetica Neue" w:hAnsi="Helvetica Neue"/>
          <w:color w:val="000000" w:themeColor="text1"/>
          <w:sz w:val="22"/>
          <w:szCs w:val="22"/>
        </w:rPr>
        <w:t>.</w:t>
      </w:r>
      <w:r w:rsidRPr="00007F83">
        <w:rPr>
          <w:rFonts w:ascii="Helvetica Neue" w:hAnsi="Helvetica Neue"/>
          <w:color w:val="000000" w:themeColor="text1"/>
          <w:spacing w:val="2"/>
          <w:sz w:val="22"/>
          <w:szCs w:val="22"/>
        </w:rPr>
        <w:t xml:space="preserve"> </w:t>
      </w:r>
      <w:r w:rsidRPr="00007F83">
        <w:rPr>
          <w:rFonts w:ascii="Helvetica Neue" w:hAnsi="Helvetica Neue"/>
          <w:color w:val="000000" w:themeColor="text1"/>
          <w:spacing w:val="1"/>
          <w:sz w:val="22"/>
          <w:szCs w:val="22"/>
        </w:rPr>
        <w:t>T</w:t>
      </w:r>
      <w:r w:rsidRPr="00007F83">
        <w:rPr>
          <w:rFonts w:ascii="Helvetica Neue" w:hAnsi="Helvetica Neue"/>
          <w:color w:val="000000" w:themeColor="text1"/>
          <w:spacing w:val="-3"/>
          <w:sz w:val="22"/>
          <w:szCs w:val="22"/>
        </w:rPr>
        <w:t>h</w:t>
      </w:r>
      <w:r w:rsidRPr="00007F83">
        <w:rPr>
          <w:rFonts w:ascii="Helvetica Neue" w:hAnsi="Helvetica Neue"/>
          <w:color w:val="000000" w:themeColor="text1"/>
          <w:spacing w:val="-2"/>
          <w:sz w:val="22"/>
          <w:szCs w:val="22"/>
        </w:rPr>
        <w:t>i</w:t>
      </w:r>
      <w:r w:rsidRPr="00007F83">
        <w:rPr>
          <w:rFonts w:ascii="Helvetica Neue" w:hAnsi="Helvetica Neue"/>
          <w:color w:val="000000" w:themeColor="text1"/>
          <w:sz w:val="22"/>
          <w:szCs w:val="22"/>
        </w:rPr>
        <w:t>s</w:t>
      </w:r>
      <w:r w:rsidRPr="00007F83">
        <w:rPr>
          <w:rFonts w:ascii="Helvetica Neue" w:hAnsi="Helvetica Neue"/>
          <w:color w:val="000000" w:themeColor="text1"/>
          <w:spacing w:val="3"/>
          <w:sz w:val="22"/>
          <w:szCs w:val="22"/>
        </w:rPr>
        <w:t xml:space="preserve"> </w:t>
      </w:r>
      <w:r w:rsidRPr="00007F83">
        <w:rPr>
          <w:rFonts w:ascii="Helvetica Neue" w:hAnsi="Helvetica Neue"/>
          <w:color w:val="000000" w:themeColor="text1"/>
          <w:spacing w:val="-2"/>
          <w:sz w:val="22"/>
          <w:szCs w:val="22"/>
        </w:rPr>
        <w:t>wi</w:t>
      </w:r>
      <w:r w:rsidRPr="00007F83">
        <w:rPr>
          <w:rFonts w:ascii="Helvetica Neue" w:hAnsi="Helvetica Neue"/>
          <w:color w:val="000000" w:themeColor="text1"/>
          <w:spacing w:val="-3"/>
          <w:sz w:val="22"/>
          <w:szCs w:val="22"/>
        </w:rPr>
        <w:t>l</w:t>
      </w:r>
      <w:r w:rsidRPr="00007F83">
        <w:rPr>
          <w:rFonts w:ascii="Helvetica Neue" w:hAnsi="Helvetica Neue"/>
          <w:color w:val="000000" w:themeColor="text1"/>
          <w:sz w:val="22"/>
          <w:szCs w:val="22"/>
        </w:rPr>
        <w:t>l</w:t>
      </w:r>
      <w:r w:rsidRPr="00007F83">
        <w:rPr>
          <w:rFonts w:ascii="Helvetica Neue" w:hAnsi="Helvetica Neue"/>
          <w:color w:val="000000" w:themeColor="text1"/>
          <w:spacing w:val="2"/>
          <w:sz w:val="22"/>
          <w:szCs w:val="22"/>
        </w:rPr>
        <w:t xml:space="preserve"> allow air movement </w:t>
      </w:r>
      <w:r w:rsidRPr="00007F83">
        <w:rPr>
          <w:rFonts w:ascii="Helvetica Neue" w:hAnsi="Helvetica Neue"/>
          <w:color w:val="000000" w:themeColor="text1"/>
          <w:spacing w:val="-3"/>
          <w:sz w:val="22"/>
          <w:szCs w:val="22"/>
        </w:rPr>
        <w:t>t</w:t>
      </w:r>
      <w:r w:rsidRPr="00007F83">
        <w:rPr>
          <w:rFonts w:ascii="Helvetica Neue" w:hAnsi="Helvetica Neue"/>
          <w:color w:val="000000" w:themeColor="text1"/>
          <w:sz w:val="22"/>
          <w:szCs w:val="22"/>
        </w:rPr>
        <w:t>o</w:t>
      </w:r>
      <w:r w:rsidRPr="00007F83">
        <w:rPr>
          <w:rFonts w:ascii="Helvetica Neue" w:hAnsi="Helvetica Neue"/>
          <w:color w:val="000000" w:themeColor="text1"/>
          <w:spacing w:val="2"/>
          <w:sz w:val="22"/>
          <w:szCs w:val="22"/>
        </w:rPr>
        <w:t xml:space="preserve"> </w:t>
      </w:r>
      <w:r w:rsidRPr="00007F83">
        <w:rPr>
          <w:rFonts w:ascii="Helvetica Neue" w:hAnsi="Helvetica Neue"/>
          <w:color w:val="000000" w:themeColor="text1"/>
          <w:spacing w:val="-1"/>
          <w:sz w:val="22"/>
          <w:szCs w:val="22"/>
        </w:rPr>
        <w:t>d</w:t>
      </w:r>
      <w:r w:rsidRPr="00007F83">
        <w:rPr>
          <w:rFonts w:ascii="Helvetica Neue" w:hAnsi="Helvetica Neue"/>
          <w:color w:val="000000" w:themeColor="text1"/>
          <w:spacing w:val="-2"/>
          <w:sz w:val="22"/>
          <w:szCs w:val="22"/>
        </w:rPr>
        <w:t>et</w:t>
      </w:r>
      <w:r w:rsidRPr="00007F83">
        <w:rPr>
          <w:rFonts w:ascii="Helvetica Neue" w:hAnsi="Helvetica Neue"/>
          <w:color w:val="000000" w:themeColor="text1"/>
          <w:spacing w:val="-3"/>
          <w:sz w:val="22"/>
          <w:szCs w:val="22"/>
        </w:rPr>
        <w:t>e</w:t>
      </w:r>
      <w:r w:rsidRPr="00007F83">
        <w:rPr>
          <w:rFonts w:ascii="Helvetica Neue" w:hAnsi="Helvetica Neue"/>
          <w:color w:val="000000" w:themeColor="text1"/>
          <w:spacing w:val="-2"/>
          <w:sz w:val="22"/>
          <w:szCs w:val="22"/>
        </w:rPr>
        <w:t>r</w:t>
      </w:r>
      <w:r w:rsidRPr="00007F83">
        <w:rPr>
          <w:rFonts w:ascii="Helvetica Neue" w:hAnsi="Helvetica Neue"/>
          <w:color w:val="000000" w:themeColor="text1"/>
          <w:spacing w:val="2"/>
          <w:sz w:val="22"/>
          <w:szCs w:val="22"/>
        </w:rPr>
        <w:t xml:space="preserve"> </w:t>
      </w:r>
      <w:r w:rsidRPr="00007F83">
        <w:rPr>
          <w:rFonts w:ascii="Helvetica Neue" w:hAnsi="Helvetica Neue"/>
          <w:color w:val="000000" w:themeColor="text1"/>
          <w:spacing w:val="-2"/>
          <w:sz w:val="22"/>
          <w:szCs w:val="22"/>
        </w:rPr>
        <w:t>m</w:t>
      </w:r>
      <w:r w:rsidRPr="00007F83">
        <w:rPr>
          <w:rFonts w:ascii="Helvetica Neue" w:hAnsi="Helvetica Neue"/>
          <w:color w:val="000000" w:themeColor="text1"/>
          <w:spacing w:val="-1"/>
          <w:sz w:val="22"/>
          <w:szCs w:val="22"/>
        </w:rPr>
        <w:t>o</w:t>
      </w:r>
      <w:r w:rsidRPr="00007F83">
        <w:rPr>
          <w:rFonts w:ascii="Helvetica Neue" w:hAnsi="Helvetica Neue"/>
          <w:color w:val="000000" w:themeColor="text1"/>
          <w:spacing w:val="-2"/>
          <w:sz w:val="22"/>
          <w:szCs w:val="22"/>
        </w:rPr>
        <w:t>l</w:t>
      </w:r>
      <w:r w:rsidRPr="00007F83">
        <w:rPr>
          <w:rFonts w:ascii="Helvetica Neue" w:hAnsi="Helvetica Neue"/>
          <w:color w:val="000000" w:themeColor="text1"/>
          <w:sz w:val="22"/>
          <w:szCs w:val="22"/>
        </w:rPr>
        <w:t>d</w:t>
      </w:r>
      <w:r w:rsidRPr="00007F83">
        <w:rPr>
          <w:rFonts w:ascii="Helvetica Neue" w:hAnsi="Helvetica Neue"/>
          <w:color w:val="000000" w:themeColor="text1"/>
          <w:spacing w:val="2"/>
          <w:sz w:val="22"/>
          <w:szCs w:val="22"/>
        </w:rPr>
        <w:t xml:space="preserve"> </w:t>
      </w:r>
      <w:r w:rsidRPr="00007F83">
        <w:rPr>
          <w:rFonts w:ascii="Helvetica Neue" w:hAnsi="Helvetica Neue"/>
          <w:color w:val="000000" w:themeColor="text1"/>
          <w:sz w:val="22"/>
          <w:szCs w:val="22"/>
        </w:rPr>
        <w:t>growth</w:t>
      </w:r>
      <w:r w:rsidRPr="00007F83">
        <w:rPr>
          <w:rFonts w:ascii="Helvetica Neue" w:hAnsi="Helvetica Neue" w:cs="Calibri"/>
          <w:color w:val="000000" w:themeColor="text1"/>
          <w:sz w:val="22"/>
          <w:szCs w:val="22"/>
        </w:rPr>
        <w:t>.</w:t>
      </w:r>
      <w:r w:rsidRPr="00007F83">
        <w:rPr>
          <w:rFonts w:ascii="Helvetica Neue" w:hAnsi="Helvetica Neue" w:cs="Calibri"/>
          <w:color w:val="000000" w:themeColor="text1"/>
          <w:spacing w:val="5"/>
          <w:sz w:val="22"/>
          <w:szCs w:val="22"/>
        </w:rPr>
        <w:t xml:space="preserve"> </w:t>
      </w:r>
    </w:p>
    <w:p w14:paraId="7CA5C562" w14:textId="77777777" w:rsidR="0050110C" w:rsidRPr="00007F83" w:rsidRDefault="0050110C" w:rsidP="0050110C">
      <w:pPr>
        <w:outlineLvl w:val="4"/>
        <w:rPr>
          <w:rFonts w:ascii="Helvetica Neue" w:eastAsia="Arial" w:hAnsi="Helvetica Neue"/>
          <w:color w:val="0079C1"/>
          <w:sz w:val="20"/>
          <w:szCs w:val="20"/>
        </w:rPr>
      </w:pPr>
    </w:p>
    <w:p w14:paraId="7E92332A" w14:textId="77777777" w:rsidR="0050110C" w:rsidRPr="00007F83" w:rsidRDefault="0050110C" w:rsidP="0050110C">
      <w:pPr>
        <w:outlineLvl w:val="4"/>
        <w:rPr>
          <w:rFonts w:ascii="Helvetica Neue" w:eastAsia="Arial" w:hAnsi="Helvetica Neue" w:cs="Arial"/>
          <w:color w:val="0079C1"/>
          <w:sz w:val="26"/>
          <w:szCs w:val="26"/>
        </w:rPr>
      </w:pPr>
    </w:p>
    <w:p w14:paraId="49C1C81F" w14:textId="77777777" w:rsidR="0050110C" w:rsidRPr="00007F83" w:rsidRDefault="0050110C" w:rsidP="0050110C">
      <w:pPr>
        <w:outlineLvl w:val="4"/>
        <w:rPr>
          <w:rFonts w:ascii="Helvetica Neue" w:eastAsia="Arial" w:hAnsi="Helvetica Neue" w:cs="Arial"/>
          <w:color w:val="0079C1"/>
          <w:sz w:val="26"/>
          <w:szCs w:val="26"/>
        </w:rPr>
      </w:pPr>
    </w:p>
    <w:p w14:paraId="2A271C76" w14:textId="77777777" w:rsidR="0050110C" w:rsidRPr="00007F83" w:rsidRDefault="0050110C" w:rsidP="0050110C">
      <w:pPr>
        <w:outlineLvl w:val="4"/>
        <w:rPr>
          <w:rFonts w:ascii="Helvetica Neue" w:eastAsia="Arial" w:hAnsi="Helvetica Neue" w:cs="Arial"/>
          <w:color w:val="0079C1"/>
          <w:sz w:val="26"/>
          <w:szCs w:val="26"/>
        </w:rPr>
      </w:pPr>
      <w:r w:rsidRPr="00007F83">
        <w:rPr>
          <w:rFonts w:ascii="Helvetica Neue" w:eastAsia="Arial" w:hAnsi="Helvetica Neue" w:cs="Arial"/>
          <w:color w:val="0079C1"/>
          <w:sz w:val="26"/>
          <w:szCs w:val="26"/>
        </w:rPr>
        <w:t>Recommended Procedures for Cleaning Up Mold</w:t>
      </w:r>
    </w:p>
    <w:p w14:paraId="397BB47B" w14:textId="77777777" w:rsidR="0050110C" w:rsidRPr="00007F83" w:rsidRDefault="0050110C" w:rsidP="0050110C">
      <w:pPr>
        <w:outlineLvl w:val="4"/>
        <w:rPr>
          <w:rFonts w:ascii="Helvetica Neue" w:eastAsia="Arial" w:hAnsi="Helvetica Neue" w:cs="Arial"/>
          <w:sz w:val="20"/>
          <w:szCs w:val="20"/>
        </w:rPr>
      </w:pPr>
    </w:p>
    <w:p w14:paraId="59C7B5D0" w14:textId="5E6A4886" w:rsidR="0050110C" w:rsidRPr="00007F83" w:rsidRDefault="0050110C" w:rsidP="0050110C">
      <w:pPr>
        <w:spacing w:before="10"/>
        <w:ind w:left="90"/>
        <w:contextualSpacing/>
        <w:rPr>
          <w:rFonts w:ascii="Helvetica Neue" w:hAnsi="Helvetica Neue" w:cs="Calibri"/>
        </w:rPr>
      </w:pPr>
      <w:r w:rsidRPr="00007F83">
        <w:rPr>
          <w:rFonts w:ascii="Helvetica Neue" w:hAnsi="Helvetica Neue" w:cs="Calibri"/>
        </w:rPr>
        <w:t>Before a family attempts to remove mold, the first thing they should do is to figure out the source of the moisture problem. For example, if they have mold on a ceiling, it would be from a leaking pipe or roof above. If they don’t fix the pipe, then the mold will most likely return.</w:t>
      </w:r>
    </w:p>
    <w:p w14:paraId="5D96D250" w14:textId="77777777" w:rsidR="0050110C" w:rsidRPr="00007F83" w:rsidRDefault="0050110C" w:rsidP="0050110C">
      <w:pPr>
        <w:spacing w:before="10"/>
        <w:ind w:left="90"/>
        <w:contextualSpacing/>
        <w:rPr>
          <w:rFonts w:ascii="Helvetica Neue" w:hAnsi="Helvetica Neue" w:cs="Calibri"/>
          <w:sz w:val="20"/>
          <w:szCs w:val="20"/>
        </w:rPr>
      </w:pPr>
    </w:p>
    <w:p w14:paraId="7E0F3A86" w14:textId="77777777" w:rsidR="0050110C" w:rsidRPr="00007F83" w:rsidRDefault="0050110C" w:rsidP="0050110C">
      <w:pPr>
        <w:ind w:left="90" w:right="217"/>
        <w:contextualSpacing/>
        <w:rPr>
          <w:rFonts w:ascii="Helvetica Neue" w:eastAsia="Calibri" w:hAnsi="Helvetica Neue" w:cs="Calibri"/>
        </w:rPr>
      </w:pPr>
      <w:r w:rsidRPr="00007F83">
        <w:rPr>
          <w:rFonts w:ascii="Helvetica Neue" w:eastAsia="Calibri" w:hAnsi="Helvetica Neue" w:cs="Calibri"/>
        </w:rPr>
        <w:t>A healthy family member may be able to clean up a small area with mold, but should always wear protective gear including a</w:t>
      </w:r>
      <w:r w:rsidRPr="00007F83">
        <w:rPr>
          <w:rFonts w:ascii="Helvetica Neue" w:eastAsia="Calibri" w:hAnsi="Helvetica Neue" w:cs="Calibri"/>
          <w:spacing w:val="5"/>
        </w:rPr>
        <w:t xml:space="preserve"> </w:t>
      </w:r>
      <w:r w:rsidRPr="00007F83">
        <w:rPr>
          <w:rFonts w:ascii="Helvetica Neue" w:eastAsia="Calibri" w:hAnsi="Helvetica Neue" w:cs="Calibri"/>
          <w:spacing w:val="-4"/>
        </w:rPr>
        <w:t>r</w:t>
      </w:r>
      <w:r w:rsidRPr="00007F83">
        <w:rPr>
          <w:rFonts w:ascii="Helvetica Neue" w:eastAsia="Calibri" w:hAnsi="Helvetica Neue" w:cs="Calibri"/>
        </w:rPr>
        <w:t>espi</w:t>
      </w:r>
      <w:r w:rsidRPr="00007F83">
        <w:rPr>
          <w:rFonts w:ascii="Helvetica Neue" w:eastAsia="Calibri" w:hAnsi="Helvetica Neue" w:cs="Calibri"/>
          <w:spacing w:val="-5"/>
        </w:rPr>
        <w:t>r</w:t>
      </w:r>
      <w:r w:rsidRPr="00007F83">
        <w:rPr>
          <w:rFonts w:ascii="Helvetica Neue" w:eastAsia="Calibri" w:hAnsi="Helvetica Neue" w:cs="Calibri"/>
          <w:spacing w:val="-3"/>
        </w:rPr>
        <w:t>at</w:t>
      </w:r>
      <w:r w:rsidRPr="00007F83">
        <w:rPr>
          <w:rFonts w:ascii="Helvetica Neue" w:eastAsia="Calibri" w:hAnsi="Helvetica Neue" w:cs="Calibri"/>
        </w:rPr>
        <w:t>or</w:t>
      </w:r>
      <w:r w:rsidRPr="00007F83">
        <w:rPr>
          <w:rFonts w:ascii="Helvetica Neue" w:eastAsia="Calibri" w:hAnsi="Helvetica Neue" w:cs="Calibri"/>
          <w:spacing w:val="5"/>
        </w:rPr>
        <w:t xml:space="preserve"> </w:t>
      </w:r>
      <w:r w:rsidRPr="00007F83">
        <w:rPr>
          <w:rFonts w:ascii="Helvetica Neue" w:eastAsia="Calibri" w:hAnsi="Helvetica Neue" w:cs="Calibri"/>
          <w:spacing w:val="-5"/>
        </w:rPr>
        <w:t>r</w:t>
      </w:r>
      <w:r w:rsidRPr="00007F83">
        <w:rPr>
          <w:rFonts w:ascii="Helvetica Neue" w:eastAsia="Calibri" w:hAnsi="Helvetica Neue" w:cs="Calibri"/>
          <w:spacing w:val="-3"/>
        </w:rPr>
        <w:t>at</w:t>
      </w:r>
      <w:r w:rsidRPr="00007F83">
        <w:rPr>
          <w:rFonts w:ascii="Helvetica Neue" w:eastAsia="Calibri" w:hAnsi="Helvetica Neue" w:cs="Calibri"/>
        </w:rPr>
        <w:t>ed</w:t>
      </w:r>
      <w:r w:rsidRPr="00007F83">
        <w:rPr>
          <w:rFonts w:ascii="Helvetica Neue" w:eastAsia="Calibri" w:hAnsi="Helvetica Neue" w:cs="Calibri"/>
          <w:spacing w:val="5"/>
        </w:rPr>
        <w:t xml:space="preserve"> </w:t>
      </w:r>
      <w:r w:rsidRPr="00007F83">
        <w:rPr>
          <w:rFonts w:ascii="Helvetica Neue" w:eastAsia="Calibri" w:hAnsi="Helvetica Neue" w:cs="Calibri"/>
        </w:rPr>
        <w:t>“N-95”</w:t>
      </w:r>
      <w:r w:rsidRPr="00007F83">
        <w:rPr>
          <w:rFonts w:ascii="Helvetica Neue" w:eastAsia="Calibri" w:hAnsi="Helvetica Neue" w:cs="Calibri"/>
          <w:spacing w:val="5"/>
        </w:rPr>
        <w:t xml:space="preserve"> </w:t>
      </w:r>
      <w:r w:rsidRPr="00007F83">
        <w:rPr>
          <w:rFonts w:ascii="Helvetica Neue" w:eastAsia="Calibri" w:hAnsi="Helvetica Neue" w:cs="Calibri"/>
        </w:rPr>
        <w:t>or highe</w:t>
      </w:r>
      <w:r w:rsidRPr="00007F83">
        <w:rPr>
          <w:rFonts w:ascii="Helvetica Neue" w:eastAsia="Calibri" w:hAnsi="Helvetica Neue" w:cs="Calibri"/>
          <w:spacing w:val="-25"/>
        </w:rPr>
        <w:t>r</w:t>
      </w:r>
      <w:r w:rsidRPr="00007F83">
        <w:rPr>
          <w:rFonts w:ascii="Helvetica Neue" w:eastAsia="Calibri" w:hAnsi="Helvetica Neue" w:cs="Calibri"/>
        </w:rPr>
        <w:t>.</w:t>
      </w:r>
      <w:r w:rsidRPr="00007F83">
        <w:rPr>
          <w:rFonts w:ascii="Helvetica Neue" w:eastAsia="Calibri" w:hAnsi="Helvetica Neue" w:cs="Calibri"/>
          <w:spacing w:val="3"/>
        </w:rPr>
        <w:t xml:space="preserve"> The family member should w</w:t>
      </w:r>
      <w:r w:rsidRPr="00007F83">
        <w:rPr>
          <w:rFonts w:ascii="Helvetica Neue" w:eastAsia="Calibri" w:hAnsi="Helvetica Neue" w:cs="Calibri"/>
        </w:rPr>
        <w:t>ear</w:t>
      </w:r>
      <w:r w:rsidRPr="00007F83">
        <w:rPr>
          <w:rFonts w:ascii="Helvetica Neue" w:eastAsia="Calibri" w:hAnsi="Helvetica Neue" w:cs="Calibri"/>
          <w:spacing w:val="2"/>
        </w:rPr>
        <w:t xml:space="preserve"> </w:t>
      </w:r>
      <w:r w:rsidRPr="00007F83">
        <w:rPr>
          <w:rFonts w:ascii="Helvetica Neue" w:eastAsia="Calibri" w:hAnsi="Helvetica Neue" w:cs="Calibri"/>
        </w:rPr>
        <w:t>long</w:t>
      </w:r>
      <w:r w:rsidRPr="00007F83">
        <w:rPr>
          <w:rFonts w:ascii="Helvetica Neue" w:eastAsia="Calibri" w:hAnsi="Helvetica Neue" w:cs="Calibri"/>
          <w:spacing w:val="3"/>
        </w:rPr>
        <w:t xml:space="preserve"> </w:t>
      </w:r>
      <w:r w:rsidRPr="00007F83">
        <w:rPr>
          <w:rFonts w:ascii="Helvetica Neue" w:eastAsia="Calibri" w:hAnsi="Helvetica Neue" w:cs="Calibri"/>
        </w:rPr>
        <w:t>sle</w:t>
      </w:r>
      <w:r w:rsidRPr="00007F83">
        <w:rPr>
          <w:rFonts w:ascii="Helvetica Neue" w:eastAsia="Calibri" w:hAnsi="Helvetica Neue" w:cs="Calibri"/>
          <w:spacing w:val="-2"/>
        </w:rPr>
        <w:t>e</w:t>
      </w:r>
      <w:r w:rsidRPr="00007F83">
        <w:rPr>
          <w:rFonts w:ascii="Helvetica Neue" w:eastAsia="Calibri" w:hAnsi="Helvetica Neue" w:cs="Calibri"/>
          <w:spacing w:val="-3"/>
        </w:rPr>
        <w:t>v</w:t>
      </w:r>
      <w:r w:rsidRPr="00007F83">
        <w:rPr>
          <w:rFonts w:ascii="Helvetica Neue" w:eastAsia="Calibri" w:hAnsi="Helvetica Neue" w:cs="Calibri"/>
        </w:rPr>
        <w:t>es</w:t>
      </w:r>
      <w:r w:rsidRPr="00007F83">
        <w:rPr>
          <w:rFonts w:ascii="Helvetica Neue" w:eastAsia="Calibri" w:hAnsi="Helvetica Neue" w:cs="Calibri"/>
          <w:spacing w:val="2"/>
        </w:rPr>
        <w:t xml:space="preserve"> </w:t>
      </w:r>
      <w:r w:rsidRPr="00007F83">
        <w:rPr>
          <w:rFonts w:ascii="Helvetica Neue" w:eastAsia="Calibri" w:hAnsi="Helvetica Neue" w:cs="Calibri"/>
        </w:rPr>
        <w:t xml:space="preserve">and </w:t>
      </w:r>
      <w:r w:rsidRPr="00007F83">
        <w:rPr>
          <w:rFonts w:ascii="Helvetica Neue" w:eastAsia="Calibri" w:hAnsi="Helvetica Neue"/>
        </w:rPr>
        <w:t>pa</w:t>
      </w:r>
      <w:r w:rsidRPr="00007F83">
        <w:rPr>
          <w:rFonts w:ascii="Helvetica Neue" w:eastAsia="Calibri" w:hAnsi="Helvetica Neue"/>
          <w:spacing w:val="-3"/>
        </w:rPr>
        <w:t>n</w:t>
      </w:r>
      <w:r w:rsidRPr="00007F83">
        <w:rPr>
          <w:rFonts w:ascii="Helvetica Neue" w:eastAsia="Calibri" w:hAnsi="Helvetica Neue"/>
        </w:rPr>
        <w:t>ts,</w:t>
      </w:r>
      <w:r w:rsidRPr="00007F83">
        <w:rPr>
          <w:rFonts w:ascii="Helvetica Neue" w:eastAsia="Calibri" w:hAnsi="Helvetica Neue"/>
          <w:spacing w:val="2"/>
        </w:rPr>
        <w:t xml:space="preserve"> </w:t>
      </w:r>
      <w:r w:rsidRPr="00007F83">
        <w:rPr>
          <w:rFonts w:ascii="Helvetica Neue" w:eastAsia="Calibri" w:hAnsi="Helvetica Neue"/>
        </w:rPr>
        <w:t>shoes</w:t>
      </w:r>
      <w:r w:rsidRPr="00007F83">
        <w:rPr>
          <w:rFonts w:ascii="Helvetica Neue" w:eastAsia="Calibri" w:hAnsi="Helvetica Neue"/>
          <w:spacing w:val="3"/>
        </w:rPr>
        <w:t xml:space="preserve"> </w:t>
      </w:r>
      <w:r w:rsidRPr="00007F83">
        <w:rPr>
          <w:rFonts w:ascii="Helvetica Neue" w:eastAsia="Calibri" w:hAnsi="Helvetica Neue"/>
        </w:rPr>
        <w:t>and</w:t>
      </w:r>
      <w:r w:rsidRPr="00007F83">
        <w:rPr>
          <w:rFonts w:ascii="Helvetica Neue" w:eastAsia="Calibri" w:hAnsi="Helvetica Neue"/>
          <w:spacing w:val="2"/>
        </w:rPr>
        <w:t xml:space="preserve"> </w:t>
      </w:r>
      <w:r w:rsidRPr="00007F83">
        <w:rPr>
          <w:rFonts w:ascii="Helvetica Neue" w:eastAsia="Calibri" w:hAnsi="Helvetica Neue"/>
        </w:rPr>
        <w:t>soc</w:t>
      </w:r>
      <w:r w:rsidRPr="00007F83">
        <w:rPr>
          <w:rFonts w:ascii="Helvetica Neue" w:eastAsia="Calibri" w:hAnsi="Helvetica Neue"/>
          <w:spacing w:val="-3"/>
        </w:rPr>
        <w:t>k</w:t>
      </w:r>
      <w:r w:rsidRPr="00007F83">
        <w:rPr>
          <w:rFonts w:ascii="Helvetica Neue" w:eastAsia="Calibri" w:hAnsi="Helvetica Neue"/>
        </w:rPr>
        <w:t>s,</w:t>
      </w:r>
      <w:r w:rsidRPr="00007F83">
        <w:rPr>
          <w:rFonts w:ascii="Helvetica Neue" w:eastAsia="Calibri" w:hAnsi="Helvetica Neue"/>
          <w:spacing w:val="3"/>
        </w:rPr>
        <w:t xml:space="preserve"> </w:t>
      </w:r>
      <w:r w:rsidRPr="00007F83">
        <w:rPr>
          <w:rFonts w:ascii="Helvetica Neue" w:eastAsia="Calibri" w:hAnsi="Helvetica Neue"/>
        </w:rPr>
        <w:t>gl</w:t>
      </w:r>
      <w:r w:rsidRPr="00007F83">
        <w:rPr>
          <w:rFonts w:ascii="Helvetica Neue" w:eastAsia="Calibri" w:hAnsi="Helvetica Neue"/>
          <w:spacing w:val="-2"/>
        </w:rPr>
        <w:t>o</w:t>
      </w:r>
      <w:r w:rsidRPr="00007F83">
        <w:rPr>
          <w:rFonts w:ascii="Helvetica Neue" w:eastAsia="Calibri" w:hAnsi="Helvetica Neue"/>
          <w:spacing w:val="-3"/>
        </w:rPr>
        <w:t>v</w:t>
      </w:r>
      <w:r w:rsidRPr="00007F83">
        <w:rPr>
          <w:rFonts w:ascii="Helvetica Neue" w:eastAsia="Calibri" w:hAnsi="Helvetica Neue"/>
        </w:rPr>
        <w:t>es</w:t>
      </w:r>
      <w:r w:rsidRPr="00007F83">
        <w:rPr>
          <w:rFonts w:ascii="Helvetica Neue" w:eastAsia="Calibri" w:hAnsi="Helvetica Neue"/>
          <w:spacing w:val="2"/>
        </w:rPr>
        <w:t xml:space="preserve"> </w:t>
      </w:r>
      <w:r w:rsidRPr="00007F83">
        <w:rPr>
          <w:rFonts w:ascii="Helvetica Neue" w:eastAsia="Calibri" w:hAnsi="Helvetica Neue"/>
        </w:rPr>
        <w:t>made</w:t>
      </w:r>
      <w:r w:rsidRPr="00007F83">
        <w:rPr>
          <w:rFonts w:ascii="Helvetica Neue" w:eastAsia="Calibri" w:hAnsi="Helvetica Neue"/>
          <w:spacing w:val="3"/>
        </w:rPr>
        <w:t xml:space="preserve"> </w:t>
      </w:r>
      <w:r w:rsidRPr="00007F83">
        <w:rPr>
          <w:rFonts w:ascii="Helvetica Neue" w:eastAsia="Calibri" w:hAnsi="Helvetica Neue"/>
        </w:rPr>
        <w:t>of</w:t>
      </w:r>
      <w:r w:rsidRPr="00007F83">
        <w:rPr>
          <w:rFonts w:ascii="Helvetica Neue" w:eastAsia="Calibri" w:hAnsi="Helvetica Neue"/>
          <w:spacing w:val="2"/>
        </w:rPr>
        <w:t xml:space="preserve"> </w:t>
      </w:r>
      <w:r w:rsidRPr="00007F83">
        <w:rPr>
          <w:rFonts w:ascii="Helvetica Neue" w:eastAsia="Calibri" w:hAnsi="Helvetica Neue"/>
        </w:rPr>
        <w:lastRenderedPageBreak/>
        <w:t>rubb</w:t>
      </w:r>
      <w:r w:rsidRPr="00007F83">
        <w:rPr>
          <w:rFonts w:ascii="Helvetica Neue" w:eastAsia="Calibri" w:hAnsi="Helvetica Neue"/>
          <w:spacing w:val="-1"/>
        </w:rPr>
        <w:t>e</w:t>
      </w:r>
      <w:r w:rsidRPr="00007F83">
        <w:rPr>
          <w:rFonts w:ascii="Helvetica Neue" w:eastAsia="Calibri" w:hAnsi="Helvetica Neue"/>
          <w:spacing w:val="-22"/>
        </w:rPr>
        <w:t>r</w:t>
      </w:r>
      <w:r w:rsidRPr="00007F83">
        <w:rPr>
          <w:rFonts w:ascii="Helvetica Neue" w:eastAsia="Calibri" w:hAnsi="Helvetica Neue"/>
        </w:rPr>
        <w:t>,</w:t>
      </w:r>
      <w:r w:rsidRPr="00007F83">
        <w:rPr>
          <w:rFonts w:ascii="Helvetica Neue" w:eastAsia="Calibri" w:hAnsi="Helvetica Neue"/>
          <w:w w:val="99"/>
        </w:rPr>
        <w:t xml:space="preserve"> </w:t>
      </w:r>
      <w:r w:rsidRPr="00007F83">
        <w:rPr>
          <w:rFonts w:ascii="Helvetica Neue" w:eastAsia="Calibri" w:hAnsi="Helvetica Neue"/>
        </w:rPr>
        <w:t>neop</w:t>
      </w:r>
      <w:r w:rsidRPr="00007F83">
        <w:rPr>
          <w:rFonts w:ascii="Helvetica Neue" w:eastAsia="Calibri" w:hAnsi="Helvetica Neue"/>
          <w:spacing w:val="-4"/>
        </w:rPr>
        <w:t>r</w:t>
      </w:r>
      <w:r w:rsidRPr="00007F83">
        <w:rPr>
          <w:rFonts w:ascii="Helvetica Neue" w:eastAsia="Calibri" w:hAnsi="Helvetica Neue"/>
        </w:rPr>
        <w:t>ene,</w:t>
      </w:r>
      <w:r w:rsidRPr="00007F83">
        <w:rPr>
          <w:rFonts w:ascii="Helvetica Neue" w:eastAsia="Calibri" w:hAnsi="Helvetica Neue"/>
          <w:spacing w:val="-1"/>
        </w:rPr>
        <w:t xml:space="preserve"> </w:t>
      </w:r>
      <w:r w:rsidRPr="00007F83">
        <w:rPr>
          <w:rFonts w:ascii="Helvetica Neue" w:eastAsia="Calibri" w:hAnsi="Helvetica Neue"/>
        </w:rPr>
        <w:t>polyu</w:t>
      </w:r>
      <w:r w:rsidRPr="00007F83">
        <w:rPr>
          <w:rFonts w:ascii="Helvetica Neue" w:eastAsia="Calibri" w:hAnsi="Helvetica Neue"/>
          <w:spacing w:val="-4"/>
        </w:rPr>
        <w:t>r</w:t>
      </w:r>
      <w:r w:rsidRPr="00007F83">
        <w:rPr>
          <w:rFonts w:ascii="Helvetica Neue" w:eastAsia="Calibri" w:hAnsi="Helvetica Neue"/>
          <w:spacing w:val="-2"/>
        </w:rPr>
        <w:t>e</w:t>
      </w:r>
      <w:r w:rsidRPr="00007F83">
        <w:rPr>
          <w:rFonts w:ascii="Helvetica Neue" w:eastAsia="Calibri" w:hAnsi="Helvetica Neue"/>
        </w:rPr>
        <w:t>thane,</w:t>
      </w:r>
      <w:r w:rsidRPr="00007F83">
        <w:rPr>
          <w:rFonts w:ascii="Helvetica Neue" w:eastAsia="Calibri" w:hAnsi="Helvetica Neue"/>
          <w:spacing w:val="-1"/>
        </w:rPr>
        <w:t xml:space="preserve"> </w:t>
      </w:r>
      <w:r w:rsidRPr="00007F83">
        <w:rPr>
          <w:rFonts w:ascii="Helvetica Neue" w:eastAsia="Calibri" w:hAnsi="Helvetica Neue"/>
        </w:rPr>
        <w:t xml:space="preserve">or </w:t>
      </w:r>
      <w:r w:rsidRPr="00007F83">
        <w:rPr>
          <w:rFonts w:ascii="Helvetica Neue" w:eastAsia="Calibri" w:hAnsi="Helvetica Neue"/>
          <w:spacing w:val="-2"/>
        </w:rPr>
        <w:t>P</w:t>
      </w:r>
      <w:r w:rsidRPr="00007F83">
        <w:rPr>
          <w:rFonts w:ascii="Helvetica Neue" w:eastAsia="Calibri" w:hAnsi="Helvetica Neue"/>
          <w:spacing w:val="-3"/>
        </w:rPr>
        <w:t>V</w:t>
      </w:r>
      <w:r w:rsidRPr="00007F83">
        <w:rPr>
          <w:rFonts w:ascii="Helvetica Neue" w:eastAsia="Calibri" w:hAnsi="Helvetica Neue"/>
          <w:spacing w:val="-2"/>
        </w:rPr>
        <w:t>C</w:t>
      </w:r>
      <w:r w:rsidRPr="00007F83">
        <w:rPr>
          <w:rFonts w:ascii="Helvetica Neue" w:eastAsia="Calibri" w:hAnsi="Helvetica Neue"/>
        </w:rPr>
        <w:t>,</w:t>
      </w:r>
      <w:r w:rsidRPr="00007F83">
        <w:rPr>
          <w:rFonts w:ascii="Helvetica Neue" w:eastAsia="Calibri" w:hAnsi="Helvetica Neue"/>
          <w:spacing w:val="2"/>
        </w:rPr>
        <w:t xml:space="preserve"> </w:t>
      </w:r>
      <w:r w:rsidRPr="00007F83">
        <w:rPr>
          <w:rFonts w:ascii="Helvetica Neue" w:eastAsia="Calibri" w:hAnsi="Helvetica Neue"/>
        </w:rPr>
        <w:t>and</w:t>
      </w:r>
      <w:r w:rsidRPr="00007F83">
        <w:rPr>
          <w:rFonts w:ascii="Helvetica Neue" w:eastAsia="Calibri" w:hAnsi="Helvetica Neue"/>
          <w:spacing w:val="2"/>
        </w:rPr>
        <w:t xml:space="preserve"> </w:t>
      </w:r>
      <w:r w:rsidRPr="00007F83">
        <w:rPr>
          <w:rFonts w:ascii="Helvetica Neue" w:eastAsia="Calibri" w:hAnsi="Helvetica Neue"/>
          <w:spacing w:val="-2"/>
        </w:rPr>
        <w:t>g</w:t>
      </w:r>
      <w:r w:rsidRPr="00007F83">
        <w:rPr>
          <w:rFonts w:ascii="Helvetica Neue" w:eastAsia="Calibri" w:hAnsi="Helvetica Neue"/>
        </w:rPr>
        <w:t>o</w:t>
      </w:r>
      <w:r w:rsidRPr="00007F83">
        <w:rPr>
          <w:rFonts w:ascii="Helvetica Neue" w:eastAsia="Calibri" w:hAnsi="Helvetica Neue"/>
          <w:spacing w:val="2"/>
        </w:rPr>
        <w:t>g</w:t>
      </w:r>
      <w:r w:rsidRPr="00007F83">
        <w:rPr>
          <w:rFonts w:ascii="Helvetica Neue" w:eastAsia="Calibri" w:hAnsi="Helvetica Neue"/>
        </w:rPr>
        <w:t>gles</w:t>
      </w:r>
      <w:r w:rsidRPr="00007F83">
        <w:rPr>
          <w:rFonts w:ascii="Helvetica Neue" w:eastAsia="Calibri" w:hAnsi="Helvetica Neue"/>
          <w:spacing w:val="3"/>
        </w:rPr>
        <w:t xml:space="preserve"> </w:t>
      </w:r>
      <w:r w:rsidRPr="00007F83">
        <w:rPr>
          <w:rFonts w:ascii="Helvetica Neue" w:eastAsia="Calibri" w:hAnsi="Helvetica Neue"/>
          <w:spacing w:val="-3"/>
        </w:rPr>
        <w:t xml:space="preserve">for eye protection. </w:t>
      </w:r>
      <w:r w:rsidRPr="00007F83">
        <w:rPr>
          <w:rFonts w:ascii="Helvetica Neue" w:eastAsia="Calibri" w:hAnsi="Helvetica Neue"/>
        </w:rPr>
        <w:t>A mix of water and either an all-purpose cleaner, laundry or dish soap will usually be sufficient to remove mold with a stiff scrub brush. The surfaces are then rinsed with clean water and dried.</w:t>
      </w:r>
      <w:r w:rsidRPr="00007F83">
        <w:rPr>
          <w:rFonts w:ascii="Helvetica Neue" w:eastAsia="Calibri" w:hAnsi="Helvetica Neue" w:cs="Calibri"/>
        </w:rPr>
        <w:t xml:space="preserve"> Af</w:t>
      </w:r>
      <w:r w:rsidRPr="00007F83">
        <w:rPr>
          <w:rFonts w:ascii="Helvetica Neue" w:eastAsia="Calibri" w:hAnsi="Helvetica Neue" w:cs="Calibri"/>
          <w:spacing w:val="-4"/>
        </w:rPr>
        <w:t>t</w:t>
      </w:r>
      <w:r w:rsidRPr="00007F83">
        <w:rPr>
          <w:rFonts w:ascii="Helvetica Neue" w:eastAsia="Calibri" w:hAnsi="Helvetica Neue" w:cs="Calibri"/>
        </w:rPr>
        <w:t>er</w:t>
      </w:r>
      <w:r w:rsidRPr="00007F83">
        <w:rPr>
          <w:rFonts w:ascii="Helvetica Neue" w:eastAsia="Calibri" w:hAnsi="Helvetica Neue" w:cs="Calibri"/>
          <w:spacing w:val="3"/>
        </w:rPr>
        <w:t xml:space="preserve"> </w:t>
      </w:r>
      <w:r w:rsidRPr="00007F83">
        <w:rPr>
          <w:rFonts w:ascii="Helvetica Neue" w:eastAsia="Calibri" w:hAnsi="Helvetica Neue" w:cs="Calibri"/>
        </w:rPr>
        <w:t>cleaning up the mold,</w:t>
      </w:r>
      <w:r w:rsidRPr="00007F83">
        <w:rPr>
          <w:rFonts w:ascii="Helvetica Neue" w:eastAsia="Calibri" w:hAnsi="Helvetica Neue" w:cs="Calibri"/>
          <w:spacing w:val="3"/>
        </w:rPr>
        <w:t xml:space="preserve"> mold removal guidelines recommend the </w:t>
      </w:r>
      <w:r w:rsidRPr="00007F83">
        <w:rPr>
          <w:rFonts w:ascii="Helvetica Neue" w:eastAsia="Calibri" w:hAnsi="Helvetica Neue" w:cs="Calibri"/>
        </w:rPr>
        <w:t>use</w:t>
      </w:r>
      <w:r w:rsidRPr="00007F83">
        <w:rPr>
          <w:rFonts w:ascii="Helvetica Neue" w:eastAsia="Calibri" w:hAnsi="Helvetica Neue" w:cs="Calibri"/>
          <w:spacing w:val="2"/>
        </w:rPr>
        <w:t xml:space="preserve"> of </w:t>
      </w:r>
      <w:r w:rsidRPr="00007F83">
        <w:rPr>
          <w:rFonts w:ascii="Helvetica Neue" w:eastAsia="Calibri" w:hAnsi="Helvetica Neue" w:cs="Calibri"/>
        </w:rPr>
        <w:t>a</w:t>
      </w:r>
      <w:r w:rsidRPr="00007F83">
        <w:rPr>
          <w:rFonts w:ascii="Helvetica Neue" w:eastAsia="Calibri" w:hAnsi="Helvetica Neue" w:cs="Calibri"/>
          <w:spacing w:val="3"/>
        </w:rPr>
        <w:t xml:space="preserve"> </w:t>
      </w:r>
      <w:r w:rsidRPr="00007F83">
        <w:rPr>
          <w:rFonts w:ascii="Helvetica Neue" w:eastAsia="Calibri" w:hAnsi="Helvetica Neue" w:cs="Calibri"/>
        </w:rPr>
        <w:t>High</w:t>
      </w:r>
      <w:r w:rsidRPr="00007F83">
        <w:rPr>
          <w:rFonts w:ascii="Helvetica Neue" w:eastAsia="Calibri" w:hAnsi="Helvetica Neue" w:cs="Calibri"/>
          <w:spacing w:val="3"/>
        </w:rPr>
        <w:t xml:space="preserve"> </w:t>
      </w:r>
      <w:r w:rsidRPr="00007F83">
        <w:rPr>
          <w:rFonts w:ascii="Helvetica Neue" w:eastAsia="Calibri" w:hAnsi="Helvetica Neue" w:cs="Calibri"/>
          <w:spacing w:val="-8"/>
        </w:rPr>
        <w:t>E</w:t>
      </w:r>
      <w:r w:rsidRPr="00007F83">
        <w:rPr>
          <w:rFonts w:ascii="Helvetica Neue" w:eastAsia="Calibri" w:hAnsi="Helvetica Neue" w:cs="Calibri"/>
        </w:rPr>
        <w:t xml:space="preserve">fficiency </w:t>
      </w:r>
      <w:r w:rsidRPr="00007F83">
        <w:rPr>
          <w:rFonts w:ascii="Helvetica Neue" w:eastAsia="Calibri" w:hAnsi="Helvetica Neue" w:cs="Calibri"/>
          <w:spacing w:val="-6"/>
        </w:rPr>
        <w:t>P</w:t>
      </w:r>
      <w:r w:rsidRPr="00007F83">
        <w:rPr>
          <w:rFonts w:ascii="Helvetica Neue" w:eastAsia="Calibri" w:hAnsi="Helvetica Neue" w:cs="Calibri"/>
        </w:rPr>
        <w:t>articul</w:t>
      </w:r>
      <w:r w:rsidRPr="00007F83">
        <w:rPr>
          <w:rFonts w:ascii="Helvetica Neue" w:eastAsia="Calibri" w:hAnsi="Helvetica Neue" w:cs="Calibri"/>
          <w:spacing w:val="-3"/>
        </w:rPr>
        <w:t>at</w:t>
      </w:r>
      <w:r w:rsidRPr="00007F83">
        <w:rPr>
          <w:rFonts w:ascii="Helvetica Neue" w:eastAsia="Calibri" w:hAnsi="Helvetica Neue" w:cs="Calibri"/>
        </w:rPr>
        <w:t>e</w:t>
      </w:r>
      <w:r w:rsidRPr="00007F83">
        <w:rPr>
          <w:rFonts w:ascii="Helvetica Neue" w:eastAsia="Calibri" w:hAnsi="Helvetica Neue" w:cs="Calibri"/>
          <w:spacing w:val="2"/>
        </w:rPr>
        <w:t xml:space="preserve"> </w:t>
      </w:r>
      <w:r w:rsidRPr="00007F83">
        <w:rPr>
          <w:rFonts w:ascii="Helvetica Neue" w:eastAsia="Calibri" w:hAnsi="Helvetica Neue" w:cs="Calibri"/>
        </w:rPr>
        <w:t>Air</w:t>
      </w:r>
      <w:r w:rsidRPr="00007F83">
        <w:rPr>
          <w:rFonts w:ascii="Helvetica Neue" w:eastAsia="Calibri" w:hAnsi="Helvetica Neue" w:cs="Calibri"/>
          <w:spacing w:val="3"/>
        </w:rPr>
        <w:t xml:space="preserve"> </w:t>
      </w:r>
      <w:r w:rsidRPr="00007F83">
        <w:rPr>
          <w:rFonts w:ascii="Helvetica Neue" w:eastAsia="Calibri" w:hAnsi="Helvetica Neue" w:cs="Calibri"/>
        </w:rPr>
        <w:t xml:space="preserve">(HEPA) vacuum </w:t>
      </w:r>
      <w:r w:rsidRPr="00007F83">
        <w:rPr>
          <w:rFonts w:ascii="Helvetica Neue" w:eastAsia="Calibri" w:hAnsi="Helvetica Neue"/>
        </w:rPr>
        <w:t>or air cleaner to help get rid of mold spores in the air.  Any fabrics or porous materials should be discarded.</w:t>
      </w:r>
    </w:p>
    <w:p w14:paraId="2945235D" w14:textId="77777777" w:rsidR="0050110C" w:rsidRPr="00007F83" w:rsidRDefault="0050110C" w:rsidP="0050110C">
      <w:pPr>
        <w:ind w:left="90" w:right="217"/>
        <w:contextualSpacing/>
        <w:rPr>
          <w:rFonts w:ascii="Helvetica Neue" w:eastAsia="Calibri" w:hAnsi="Helvetica Neue" w:cs="Calibri"/>
          <w:sz w:val="20"/>
          <w:szCs w:val="20"/>
        </w:rPr>
      </w:pPr>
    </w:p>
    <w:p w14:paraId="5C6A63DA" w14:textId="77777777" w:rsidR="0050110C" w:rsidRPr="00007F83" w:rsidRDefault="0050110C" w:rsidP="0050110C">
      <w:pPr>
        <w:ind w:left="90" w:right="217"/>
        <w:contextualSpacing/>
        <w:rPr>
          <w:rFonts w:ascii="Helvetica Neue" w:eastAsia="Calibri" w:hAnsi="Helvetica Neue"/>
        </w:rPr>
      </w:pPr>
      <w:r w:rsidRPr="00007F83">
        <w:rPr>
          <w:rFonts w:ascii="Helvetica Neue" w:eastAsia="Calibri" w:hAnsi="Helvetica Neue" w:cs="Calibri"/>
        </w:rPr>
        <w:t xml:space="preserve">Stakeholders should note that a professional mold remediation specialist is highly recommended when the mold surface exceeds 100 square feet or more, and the use of bleach to remove mold is not acceptable as it has considerable safety issues. </w:t>
      </w:r>
      <w:r w:rsidRPr="00007F83">
        <w:rPr>
          <w:rFonts w:ascii="Helvetica Neue" w:eastAsia="Calibri" w:hAnsi="Helvetica Neue"/>
          <w:spacing w:val="-6"/>
        </w:rPr>
        <w:t>Families should be instructed to k</w:t>
      </w:r>
      <w:r w:rsidRPr="00007F83">
        <w:rPr>
          <w:rFonts w:ascii="Helvetica Neue" w:eastAsia="Calibri" w:hAnsi="Helvetica Neue"/>
        </w:rPr>
        <w:t>eep</w:t>
      </w:r>
      <w:r w:rsidRPr="00007F83">
        <w:rPr>
          <w:rFonts w:ascii="Helvetica Neue" w:eastAsia="Calibri" w:hAnsi="Helvetica Neue"/>
          <w:spacing w:val="1"/>
        </w:rPr>
        <w:t xml:space="preserve"> </w:t>
      </w:r>
      <w:r w:rsidRPr="00007F83">
        <w:rPr>
          <w:rFonts w:ascii="Helvetica Neue" w:eastAsia="Calibri" w:hAnsi="Helvetica Neue"/>
        </w:rPr>
        <w:t>small child</w:t>
      </w:r>
      <w:r w:rsidRPr="00007F83">
        <w:rPr>
          <w:rFonts w:ascii="Helvetica Neue" w:eastAsia="Calibri" w:hAnsi="Helvetica Neue"/>
          <w:spacing w:val="-4"/>
        </w:rPr>
        <w:t>r</w:t>
      </w:r>
      <w:r w:rsidRPr="00007F83">
        <w:rPr>
          <w:rFonts w:ascii="Helvetica Neue" w:eastAsia="Calibri" w:hAnsi="Helvetica Neue"/>
        </w:rPr>
        <w:t>en,</w:t>
      </w:r>
      <w:r w:rsidRPr="00007F83">
        <w:rPr>
          <w:rFonts w:ascii="Helvetica Neue" w:eastAsia="Calibri" w:hAnsi="Helvetica Neue"/>
          <w:spacing w:val="1"/>
        </w:rPr>
        <w:t xml:space="preserve"> </w:t>
      </w:r>
      <w:r w:rsidRPr="00007F83">
        <w:rPr>
          <w:rFonts w:ascii="Helvetica Neue" w:eastAsia="Calibri" w:hAnsi="Helvetica Neue"/>
        </w:rPr>
        <w:t>older</w:t>
      </w:r>
      <w:r w:rsidRPr="00007F83">
        <w:rPr>
          <w:rFonts w:ascii="Helvetica Neue" w:eastAsia="Calibri" w:hAnsi="Helvetica Neue"/>
          <w:w w:val="99"/>
        </w:rPr>
        <w:t xml:space="preserve"> </w:t>
      </w:r>
      <w:r w:rsidRPr="00007F83">
        <w:rPr>
          <w:rFonts w:ascii="Helvetica Neue" w:eastAsia="Calibri" w:hAnsi="Helvetica Neue"/>
        </w:rPr>
        <w:t>and</w:t>
      </w:r>
      <w:r w:rsidRPr="00007F83">
        <w:rPr>
          <w:rFonts w:ascii="Helvetica Neue" w:eastAsia="Calibri" w:hAnsi="Helvetica Neue"/>
          <w:spacing w:val="5"/>
        </w:rPr>
        <w:t xml:space="preserve"> </w:t>
      </w:r>
      <w:r w:rsidRPr="00007F83">
        <w:rPr>
          <w:rFonts w:ascii="Helvetica Neue" w:eastAsia="Calibri" w:hAnsi="Helvetica Neue"/>
        </w:rPr>
        <w:t>sick</w:t>
      </w:r>
      <w:r w:rsidRPr="00007F83">
        <w:rPr>
          <w:rFonts w:ascii="Helvetica Neue" w:eastAsia="Calibri" w:hAnsi="Helvetica Neue"/>
          <w:spacing w:val="5"/>
        </w:rPr>
        <w:t xml:space="preserve"> </w:t>
      </w:r>
      <w:r w:rsidRPr="00007F83">
        <w:rPr>
          <w:rFonts w:ascii="Helvetica Neue" w:eastAsia="Calibri" w:hAnsi="Helvetica Neue"/>
        </w:rPr>
        <w:t>people and</w:t>
      </w:r>
      <w:r w:rsidRPr="00007F83">
        <w:rPr>
          <w:rFonts w:ascii="Helvetica Neue" w:eastAsia="Calibri" w:hAnsi="Helvetica Neue"/>
          <w:spacing w:val="3"/>
        </w:rPr>
        <w:t xml:space="preserve"> </w:t>
      </w:r>
      <w:r w:rsidRPr="00007F83">
        <w:rPr>
          <w:rFonts w:ascii="Helvetica Neue" w:eastAsia="Calibri" w:hAnsi="Helvetica Neue"/>
        </w:rPr>
        <w:t>a</w:t>
      </w:r>
      <w:r w:rsidRPr="00007F83">
        <w:rPr>
          <w:rFonts w:ascii="Helvetica Neue" w:eastAsia="Calibri" w:hAnsi="Helvetica Neue"/>
          <w:spacing w:val="-5"/>
        </w:rPr>
        <w:t>n</w:t>
      </w:r>
      <w:r w:rsidRPr="00007F83">
        <w:rPr>
          <w:rFonts w:ascii="Helvetica Neue" w:eastAsia="Calibri" w:hAnsi="Helvetica Neue"/>
          <w:spacing w:val="-3"/>
        </w:rPr>
        <w:t>y</w:t>
      </w:r>
      <w:r w:rsidRPr="00007F83">
        <w:rPr>
          <w:rFonts w:ascii="Helvetica Neue" w:eastAsia="Calibri" w:hAnsi="Helvetica Neue"/>
        </w:rPr>
        <w:t>one with</w:t>
      </w:r>
      <w:r w:rsidRPr="00007F83">
        <w:rPr>
          <w:rFonts w:ascii="Helvetica Neue" w:eastAsia="Calibri" w:hAnsi="Helvetica Neue"/>
          <w:spacing w:val="1"/>
        </w:rPr>
        <w:t xml:space="preserve"> </w:t>
      </w:r>
      <w:r w:rsidRPr="00007F83">
        <w:rPr>
          <w:rFonts w:ascii="Helvetica Neue" w:eastAsia="Calibri" w:hAnsi="Helvetica Neue"/>
        </w:rPr>
        <w:t>alle</w:t>
      </w:r>
      <w:r w:rsidRPr="00007F83">
        <w:rPr>
          <w:rFonts w:ascii="Helvetica Neue" w:eastAsia="Calibri" w:hAnsi="Helvetica Neue"/>
          <w:spacing w:val="-4"/>
        </w:rPr>
        <w:t>r</w:t>
      </w:r>
      <w:r w:rsidRPr="00007F83">
        <w:rPr>
          <w:rFonts w:ascii="Helvetica Neue" w:eastAsia="Calibri" w:hAnsi="Helvetica Neue"/>
        </w:rPr>
        <w:t>gies</w:t>
      </w:r>
      <w:r w:rsidRPr="00007F83">
        <w:rPr>
          <w:rFonts w:ascii="Helvetica Neue" w:eastAsia="Calibri" w:hAnsi="Helvetica Neue"/>
          <w:w w:val="99"/>
        </w:rPr>
        <w:t xml:space="preserve"> </w:t>
      </w:r>
      <w:r w:rsidRPr="00007F83">
        <w:rPr>
          <w:rFonts w:ascii="Helvetica Neue" w:eastAsia="Calibri" w:hAnsi="Helvetica Neue"/>
        </w:rPr>
        <w:t>or</w:t>
      </w:r>
      <w:r w:rsidRPr="00007F83">
        <w:rPr>
          <w:rFonts w:ascii="Helvetica Neue" w:eastAsia="Calibri" w:hAnsi="Helvetica Neue"/>
          <w:spacing w:val="2"/>
        </w:rPr>
        <w:t xml:space="preserve"> </w:t>
      </w:r>
      <w:r w:rsidRPr="00007F83">
        <w:rPr>
          <w:rFonts w:ascii="Helvetica Neue" w:eastAsia="Calibri" w:hAnsi="Helvetica Neue"/>
        </w:rPr>
        <w:t>a</w:t>
      </w:r>
      <w:r w:rsidRPr="00007F83">
        <w:rPr>
          <w:rFonts w:ascii="Helvetica Neue" w:eastAsia="Calibri" w:hAnsi="Helvetica Neue"/>
          <w:spacing w:val="-3"/>
        </w:rPr>
        <w:t>s</w:t>
      </w:r>
      <w:r w:rsidRPr="00007F83">
        <w:rPr>
          <w:rFonts w:ascii="Helvetica Neue" w:eastAsia="Calibri" w:hAnsi="Helvetica Neue"/>
        </w:rPr>
        <w:t xml:space="preserve">thma </w:t>
      </w:r>
      <w:r w:rsidRPr="00007F83">
        <w:rPr>
          <w:rFonts w:ascii="Helvetica Neue" w:eastAsia="Calibri" w:hAnsi="Helvetica Neue"/>
          <w:spacing w:val="-2"/>
        </w:rPr>
        <w:t>a</w:t>
      </w:r>
      <w:r w:rsidRPr="00007F83">
        <w:rPr>
          <w:rFonts w:ascii="Helvetica Neue" w:eastAsia="Calibri" w:hAnsi="Helvetica Neue"/>
          <w:spacing w:val="-3"/>
        </w:rPr>
        <w:t>w</w:t>
      </w:r>
      <w:r w:rsidRPr="00007F83">
        <w:rPr>
          <w:rFonts w:ascii="Helvetica Neue" w:eastAsia="Calibri" w:hAnsi="Helvetica Neue"/>
          <w:spacing w:val="-5"/>
        </w:rPr>
        <w:t>a</w:t>
      </w:r>
      <w:r w:rsidRPr="00007F83">
        <w:rPr>
          <w:rFonts w:ascii="Helvetica Neue" w:eastAsia="Calibri" w:hAnsi="Helvetica Neue"/>
        </w:rPr>
        <w:t>y</w:t>
      </w:r>
      <w:r w:rsidRPr="00007F83">
        <w:rPr>
          <w:rFonts w:ascii="Helvetica Neue" w:eastAsia="Calibri" w:hAnsi="Helvetica Neue"/>
          <w:spacing w:val="2"/>
        </w:rPr>
        <w:t xml:space="preserve"> from the home </w:t>
      </w:r>
      <w:r w:rsidRPr="00007F83">
        <w:rPr>
          <w:rFonts w:ascii="Helvetica Neue" w:eastAsia="Calibri" w:hAnsi="Helvetica Neue"/>
        </w:rPr>
        <w:t>during cleanup as the cleaning procedure usually makes mold spores more airborne and more easily inhaled.</w:t>
      </w:r>
    </w:p>
    <w:p w14:paraId="78857D74" w14:textId="77777777" w:rsidR="0050110C" w:rsidRPr="00007F83" w:rsidRDefault="0050110C" w:rsidP="0050110C">
      <w:pPr>
        <w:ind w:left="90" w:right="217"/>
        <w:contextualSpacing/>
        <w:rPr>
          <w:rFonts w:ascii="Helvetica Neue" w:eastAsia="Calibri" w:hAnsi="Helvetica Neue"/>
          <w:sz w:val="20"/>
          <w:szCs w:val="20"/>
        </w:rPr>
      </w:pPr>
    </w:p>
    <w:p w14:paraId="4CE6DA47" w14:textId="77AC6169" w:rsidR="0050110C" w:rsidRPr="00007F83" w:rsidRDefault="0050110C" w:rsidP="0050110C">
      <w:pPr>
        <w:ind w:left="90" w:right="217"/>
        <w:contextualSpacing/>
        <w:rPr>
          <w:rFonts w:ascii="Helvetica Neue" w:eastAsia="Calibri" w:hAnsi="Helvetica Neue" w:cs="Calibri"/>
        </w:rPr>
        <w:sectPr w:rsidR="0050110C" w:rsidRPr="00007F83" w:rsidSect="0050110C">
          <w:type w:val="continuous"/>
          <w:pgSz w:w="12240" w:h="15840"/>
          <w:pgMar w:top="1440" w:right="1440" w:bottom="1440" w:left="1440" w:header="720" w:footer="720" w:gutter="0"/>
          <w:cols w:space="720"/>
        </w:sectPr>
      </w:pPr>
      <w:r w:rsidRPr="00007F83">
        <w:rPr>
          <w:rFonts w:ascii="Helvetica Neue" w:eastAsia="Calibri" w:hAnsi="Helvetica Neue"/>
        </w:rPr>
        <w:t>Health</w:t>
      </w:r>
      <w:r w:rsidRPr="00007F83">
        <w:rPr>
          <w:rFonts w:ascii="Helvetica Neue" w:eastAsia="Calibri" w:hAnsi="Helvetica Neue"/>
          <w:spacing w:val="1"/>
        </w:rPr>
        <w:t xml:space="preserve"> </w:t>
      </w:r>
      <w:r w:rsidRPr="00007F83">
        <w:rPr>
          <w:rFonts w:ascii="Helvetica Neue" w:eastAsia="Calibri" w:hAnsi="Helvetica Neue"/>
        </w:rPr>
        <w:t>departme</w:t>
      </w:r>
      <w:r w:rsidRPr="00007F83">
        <w:rPr>
          <w:rFonts w:ascii="Helvetica Neue" w:eastAsia="Calibri" w:hAnsi="Helvetica Neue"/>
          <w:spacing w:val="-3"/>
        </w:rPr>
        <w:t>n</w:t>
      </w:r>
      <w:r w:rsidRPr="00007F83">
        <w:rPr>
          <w:rFonts w:ascii="Helvetica Neue" w:eastAsia="Calibri" w:hAnsi="Helvetica Neue"/>
        </w:rPr>
        <w:t>ts</w:t>
      </w:r>
      <w:r w:rsidRPr="00007F83">
        <w:rPr>
          <w:rFonts w:ascii="Helvetica Neue" w:eastAsia="Calibri" w:hAnsi="Helvetica Neue"/>
          <w:spacing w:val="2"/>
        </w:rPr>
        <w:t xml:space="preserve"> and the Cooperative Extension Service in a community </w:t>
      </w:r>
      <w:r w:rsidRPr="00007F83">
        <w:rPr>
          <w:rFonts w:ascii="Helvetica Neue" w:eastAsia="Calibri" w:hAnsi="Helvetica Neue"/>
          <w:spacing w:val="-2"/>
        </w:rPr>
        <w:t>c</w:t>
      </w:r>
      <w:r w:rsidRPr="00007F83">
        <w:rPr>
          <w:rFonts w:ascii="Helvetica Neue" w:eastAsia="Calibri" w:hAnsi="Helvetica Neue"/>
        </w:rPr>
        <w:t>an</w:t>
      </w:r>
      <w:r w:rsidRPr="00007F83">
        <w:rPr>
          <w:rFonts w:ascii="Helvetica Neue" w:eastAsia="Calibri" w:hAnsi="Helvetica Neue"/>
          <w:spacing w:val="2"/>
        </w:rPr>
        <w:t xml:space="preserve"> </w:t>
      </w:r>
      <w:r w:rsidRPr="00007F83">
        <w:rPr>
          <w:rFonts w:ascii="Helvetica Neue" w:eastAsia="Calibri" w:hAnsi="Helvetica Neue"/>
        </w:rPr>
        <w:t>also</w:t>
      </w:r>
      <w:r w:rsidRPr="00007F83">
        <w:rPr>
          <w:rFonts w:ascii="Helvetica Neue" w:eastAsia="Calibri" w:hAnsi="Helvetica Neue"/>
          <w:spacing w:val="2"/>
        </w:rPr>
        <w:t xml:space="preserve"> </w:t>
      </w:r>
      <w:r w:rsidRPr="00007F83">
        <w:rPr>
          <w:rFonts w:ascii="Helvetica Neue" w:eastAsia="Calibri" w:hAnsi="Helvetica Neue"/>
        </w:rPr>
        <w:t>p</w:t>
      </w:r>
      <w:r w:rsidRPr="00007F83">
        <w:rPr>
          <w:rFonts w:ascii="Helvetica Neue" w:eastAsia="Calibri" w:hAnsi="Helvetica Neue"/>
          <w:spacing w:val="-4"/>
        </w:rPr>
        <w:t>r</w:t>
      </w:r>
      <w:r w:rsidRPr="00007F83">
        <w:rPr>
          <w:rFonts w:ascii="Helvetica Neue" w:eastAsia="Calibri" w:hAnsi="Helvetica Neue"/>
          <w:spacing w:val="-2"/>
        </w:rPr>
        <w:t>o</w:t>
      </w:r>
      <w:r w:rsidRPr="00007F83">
        <w:rPr>
          <w:rFonts w:ascii="Helvetica Neue" w:eastAsia="Calibri" w:hAnsi="Helvetica Neue"/>
        </w:rPr>
        <w:t>vide</w:t>
      </w:r>
      <w:r w:rsidRPr="00007F83">
        <w:rPr>
          <w:rFonts w:ascii="Helvetica Neue" w:eastAsia="Calibri" w:hAnsi="Helvetica Neue"/>
          <w:spacing w:val="1"/>
        </w:rPr>
        <w:t xml:space="preserve"> </w:t>
      </w:r>
      <w:r w:rsidRPr="00007F83">
        <w:rPr>
          <w:rFonts w:ascii="Helvetica Neue" w:eastAsia="Calibri" w:hAnsi="Helvetica Neue"/>
        </w:rPr>
        <w:t>mo</w:t>
      </w:r>
      <w:r w:rsidRPr="00007F83">
        <w:rPr>
          <w:rFonts w:ascii="Helvetica Neue" w:eastAsia="Calibri" w:hAnsi="Helvetica Neue"/>
          <w:spacing w:val="-5"/>
        </w:rPr>
        <w:t>r</w:t>
      </w:r>
      <w:r w:rsidRPr="00007F83">
        <w:rPr>
          <w:rFonts w:ascii="Helvetica Neue" w:eastAsia="Calibri" w:hAnsi="Helvetica Neue"/>
        </w:rPr>
        <w:t>e</w:t>
      </w:r>
      <w:r w:rsidRPr="00007F83">
        <w:rPr>
          <w:rFonts w:ascii="Helvetica Neue" w:eastAsia="Calibri" w:hAnsi="Helvetica Neue"/>
          <w:w w:val="99"/>
        </w:rPr>
        <w:t xml:space="preserve"> </w:t>
      </w:r>
      <w:r w:rsidRPr="00007F83">
        <w:rPr>
          <w:rFonts w:ascii="Helvetica Neue" w:eastAsia="Calibri" w:hAnsi="Helvetica Neue" w:cs="Calibri"/>
        </w:rPr>
        <w:t>i</w:t>
      </w:r>
      <w:r w:rsidRPr="00007F83">
        <w:rPr>
          <w:rFonts w:ascii="Helvetica Neue" w:eastAsia="Calibri" w:hAnsi="Helvetica Neue" w:cs="Calibri"/>
          <w:spacing w:val="-2"/>
        </w:rPr>
        <w:t>n</w:t>
      </w:r>
      <w:r w:rsidRPr="00007F83">
        <w:rPr>
          <w:rFonts w:ascii="Helvetica Neue" w:eastAsia="Calibri" w:hAnsi="Helvetica Neue" w:cs="Calibri"/>
          <w:spacing w:val="-5"/>
        </w:rPr>
        <w:t>f</w:t>
      </w:r>
      <w:r w:rsidRPr="00007F83">
        <w:rPr>
          <w:rFonts w:ascii="Helvetica Neue" w:eastAsia="Calibri" w:hAnsi="Helvetica Neue" w:cs="Calibri"/>
        </w:rPr>
        <w:t>orm</w:t>
      </w:r>
      <w:r w:rsidRPr="00007F83">
        <w:rPr>
          <w:rFonts w:ascii="Helvetica Neue" w:eastAsia="Calibri" w:hAnsi="Helvetica Neue" w:cs="Calibri"/>
          <w:spacing w:val="-3"/>
        </w:rPr>
        <w:t>a</w:t>
      </w:r>
      <w:r w:rsidRPr="00007F83">
        <w:rPr>
          <w:rFonts w:ascii="Helvetica Neue" w:eastAsia="Calibri" w:hAnsi="Helvetica Neue" w:cs="Calibri"/>
        </w:rPr>
        <w:t>tion</w:t>
      </w:r>
      <w:r w:rsidRPr="00007F83">
        <w:rPr>
          <w:rFonts w:ascii="Helvetica Neue" w:eastAsia="Calibri" w:hAnsi="Helvetica Neue" w:cs="Calibri"/>
          <w:spacing w:val="3"/>
        </w:rPr>
        <w:t xml:space="preserve"> to families </w:t>
      </w:r>
      <w:r w:rsidRPr="00007F83">
        <w:rPr>
          <w:rFonts w:ascii="Helvetica Neue" w:eastAsia="Calibri" w:hAnsi="Helvetica Neue" w:cs="Calibri"/>
        </w:rPr>
        <w:t>on</w:t>
      </w:r>
      <w:r w:rsidRPr="00007F83">
        <w:rPr>
          <w:rFonts w:ascii="Helvetica Neue" w:eastAsia="Calibri" w:hAnsi="Helvetica Neue" w:cs="Calibri"/>
          <w:spacing w:val="4"/>
        </w:rPr>
        <w:t xml:space="preserve"> </w:t>
      </w:r>
      <w:r w:rsidRPr="00007F83">
        <w:rPr>
          <w:rFonts w:ascii="Helvetica Neue" w:eastAsia="Calibri" w:hAnsi="Helvetica Neue" w:cs="Calibri"/>
        </w:rPr>
        <w:t>mold and mold remediation. For additional “how to” guides to inform families about on how to safely clean up mold, especially after a flood or other disaster, visit the Rebuild Healthy Homes guide and App at www.hud.gov/healthyhomes.</w:t>
      </w:r>
    </w:p>
    <w:p w14:paraId="00ACE57D" w14:textId="77777777" w:rsidR="0050110C" w:rsidRPr="00007F83" w:rsidRDefault="0050110C" w:rsidP="0050110C">
      <w:pPr>
        <w:pStyle w:val="Heading5"/>
        <w:ind w:left="0"/>
        <w:contextualSpacing/>
        <w:rPr>
          <w:rFonts w:ascii="Helvetica Neue" w:hAnsi="Helvetica Neue"/>
          <w:color w:val="0079C1"/>
        </w:rPr>
        <w:sectPr w:rsidR="0050110C" w:rsidRPr="00007F83" w:rsidSect="0050110C">
          <w:pgSz w:w="12240" w:h="15840"/>
          <w:pgMar w:top="1440" w:right="1440" w:bottom="1440" w:left="1440" w:header="720" w:footer="720" w:gutter="0"/>
          <w:cols w:space="720"/>
          <w:docGrid w:linePitch="360"/>
        </w:sectPr>
      </w:pPr>
    </w:p>
    <w:p w14:paraId="521A78EF" w14:textId="250FAA60" w:rsidR="0050110C" w:rsidRPr="00007F83" w:rsidRDefault="0050110C" w:rsidP="0050110C">
      <w:pPr>
        <w:spacing w:line="276" w:lineRule="auto"/>
        <w:rPr>
          <w:rFonts w:ascii="Helvetica Neue" w:hAnsi="Helvetica Neue"/>
          <w:b/>
          <w:sz w:val="32"/>
        </w:rPr>
      </w:pPr>
      <w:r w:rsidRPr="00007F83">
        <w:rPr>
          <w:rFonts w:ascii="Helvetica Neue" w:hAnsi="Helvetica Neue"/>
          <w:b/>
          <w:sz w:val="32"/>
        </w:rPr>
        <w:lastRenderedPageBreak/>
        <w:t xml:space="preserve">Chapter 6 – </w:t>
      </w:r>
      <w:r w:rsidR="00367F98" w:rsidRPr="00007F83">
        <w:rPr>
          <w:rFonts w:ascii="Helvetica Neue" w:hAnsi="Helvetica Neue"/>
          <w:b/>
          <w:sz w:val="32"/>
        </w:rPr>
        <w:t>Carbon Monoxide</w:t>
      </w:r>
    </w:p>
    <w:p w14:paraId="6E0F8B6D" w14:textId="77777777" w:rsidR="00367F98" w:rsidRPr="00007F83" w:rsidRDefault="00367F98" w:rsidP="0050110C">
      <w:pPr>
        <w:spacing w:line="276" w:lineRule="auto"/>
        <w:rPr>
          <w:rFonts w:ascii="Helvetica Neue" w:hAnsi="Helvetica Neue"/>
          <w:b/>
          <w:sz w:val="32"/>
        </w:rPr>
      </w:pPr>
    </w:p>
    <w:p w14:paraId="061A22EA" w14:textId="77777777" w:rsidR="00367F98" w:rsidRPr="00007F83" w:rsidRDefault="00367F98" w:rsidP="00367F98">
      <w:pPr>
        <w:spacing w:before="87"/>
        <w:ind w:left="180"/>
        <w:rPr>
          <w:rFonts w:ascii="Helvetica Neue" w:eastAsia="Calibri" w:hAnsi="Helvetica Neue" w:cs="Calibri"/>
        </w:rPr>
      </w:pPr>
      <w:r w:rsidRPr="00007F83">
        <w:rPr>
          <w:rFonts w:ascii="Helvetica Neue" w:eastAsia="Calibri" w:hAnsi="Helvetica Neue" w:cs="Calibri"/>
          <w:b/>
          <w:sz w:val="40"/>
          <w:szCs w:val="40"/>
        </w:rPr>
        <w:t>C</w:t>
      </w:r>
      <w:r w:rsidRPr="00007F83">
        <w:rPr>
          <w:rFonts w:ascii="Helvetica Neue" w:eastAsia="Calibri" w:hAnsi="Helvetica Neue" w:cs="Calibri"/>
        </w:rPr>
        <w:t xml:space="preserve">arbon monoxide (CO) is a toxic gas. No </w:t>
      </w:r>
      <w:r w:rsidRPr="00007F83">
        <w:rPr>
          <w:rFonts w:ascii="Helvetica Neue" w:eastAsia="Calibri" w:hAnsi="Helvetica Neue"/>
        </w:rPr>
        <w:t xml:space="preserve">amount is safe to breathe. CO cannot be seen, tasted, </w:t>
      </w:r>
      <w:r w:rsidRPr="00007F83">
        <w:rPr>
          <w:rFonts w:ascii="Helvetica Neue" w:eastAsia="Calibri" w:hAnsi="Helvetica Neue" w:cs="Calibri"/>
        </w:rPr>
        <w:t>felt, or smelled. CO can make a person sick and can be fatal. Over 200 people in the United States die every year from CO poisoning.</w:t>
      </w:r>
    </w:p>
    <w:p w14:paraId="33BA212F" w14:textId="77777777" w:rsidR="00367F98" w:rsidRPr="00007F83" w:rsidRDefault="00367F98" w:rsidP="00367F98">
      <w:pPr>
        <w:spacing w:before="13" w:line="260" w:lineRule="exact"/>
        <w:ind w:left="180"/>
        <w:rPr>
          <w:rFonts w:ascii="Helvetica Neue" w:hAnsi="Helvetica Neue"/>
        </w:rPr>
      </w:pPr>
    </w:p>
    <w:p w14:paraId="0697C811" w14:textId="77777777" w:rsidR="00367F98" w:rsidRPr="00007F83" w:rsidRDefault="00367F98" w:rsidP="00367F98">
      <w:pPr>
        <w:pStyle w:val="BodyText"/>
        <w:spacing w:before="84"/>
        <w:ind w:left="180"/>
        <w:contextualSpacing/>
        <w:rPr>
          <w:rFonts w:ascii="Helvetica Neue" w:hAnsi="Helvetica Neue"/>
          <w:sz w:val="22"/>
          <w:szCs w:val="22"/>
        </w:rPr>
      </w:pPr>
      <w:r w:rsidRPr="00007F83">
        <w:rPr>
          <w:rFonts w:ascii="Helvetica Neue" w:hAnsi="Helvetica Neue" w:cs="Calibri"/>
          <w:sz w:val="22"/>
          <w:szCs w:val="22"/>
        </w:rPr>
        <w:t>Signs and symptoms of CO poisoning may include:</w:t>
      </w:r>
    </w:p>
    <w:p w14:paraId="07E2EC4D" w14:textId="77777777" w:rsidR="00367F98" w:rsidRPr="00007F83" w:rsidRDefault="00367F98" w:rsidP="00367F98">
      <w:pPr>
        <w:pStyle w:val="BodyText"/>
        <w:tabs>
          <w:tab w:val="left" w:pos="480"/>
        </w:tabs>
        <w:contextualSpacing/>
        <w:rPr>
          <w:rFonts w:ascii="Helvetica Neue" w:hAnsi="Helvetica Neue"/>
          <w:sz w:val="22"/>
          <w:szCs w:val="22"/>
        </w:rPr>
      </w:pPr>
    </w:p>
    <w:p w14:paraId="278FFB53" w14:textId="77777777" w:rsidR="00367F98" w:rsidRPr="00007F83" w:rsidRDefault="00367F98" w:rsidP="00367F98">
      <w:pPr>
        <w:pStyle w:val="BodyText"/>
        <w:tabs>
          <w:tab w:val="left" w:pos="480"/>
        </w:tabs>
        <w:contextualSpacing/>
        <w:rPr>
          <w:rFonts w:ascii="Helvetica Neue" w:hAnsi="Helvetica Neue"/>
          <w:sz w:val="16"/>
          <w:szCs w:val="16"/>
        </w:rPr>
        <w:sectPr w:rsidR="00367F98" w:rsidRPr="00007F83" w:rsidSect="00367F98">
          <w:type w:val="continuous"/>
          <w:pgSz w:w="12240" w:h="15840"/>
          <w:pgMar w:top="1440" w:right="1440" w:bottom="1440" w:left="1440" w:header="720" w:footer="555" w:gutter="0"/>
          <w:cols w:space="720"/>
        </w:sectPr>
      </w:pPr>
    </w:p>
    <w:p w14:paraId="59A95F37" w14:textId="77777777" w:rsidR="00367F98" w:rsidRPr="00007F83" w:rsidRDefault="00367F98" w:rsidP="00367F98">
      <w:pPr>
        <w:pStyle w:val="BodyText"/>
        <w:numPr>
          <w:ilvl w:val="0"/>
          <w:numId w:val="17"/>
        </w:numPr>
        <w:tabs>
          <w:tab w:val="left" w:pos="480"/>
        </w:tabs>
        <w:ind w:left="480" w:firstLine="0"/>
        <w:contextualSpacing/>
        <w:rPr>
          <w:rFonts w:ascii="Helvetica Neue" w:hAnsi="Helvetica Neue"/>
          <w:sz w:val="22"/>
          <w:szCs w:val="22"/>
        </w:rPr>
      </w:pPr>
      <w:r w:rsidRPr="00007F83">
        <w:rPr>
          <w:rFonts w:ascii="Helvetica Neue" w:hAnsi="Helvetica Neue"/>
          <w:sz w:val="22"/>
          <w:szCs w:val="22"/>
        </w:rPr>
        <w:lastRenderedPageBreak/>
        <w:t>Headache</w:t>
      </w:r>
    </w:p>
    <w:p w14:paraId="51B6A66F" w14:textId="77777777" w:rsidR="00367F98" w:rsidRPr="00007F83" w:rsidRDefault="00367F98" w:rsidP="00367F98">
      <w:pPr>
        <w:pStyle w:val="BodyText"/>
        <w:numPr>
          <w:ilvl w:val="0"/>
          <w:numId w:val="17"/>
        </w:numPr>
        <w:tabs>
          <w:tab w:val="left" w:pos="480"/>
        </w:tabs>
        <w:ind w:left="480" w:firstLine="0"/>
        <w:contextualSpacing/>
        <w:rPr>
          <w:rFonts w:ascii="Helvetica Neue" w:hAnsi="Helvetica Neue"/>
          <w:sz w:val="22"/>
          <w:szCs w:val="22"/>
        </w:rPr>
      </w:pPr>
      <w:r w:rsidRPr="00007F83">
        <w:rPr>
          <w:rFonts w:ascii="Helvetica Neue" w:hAnsi="Helvetica Neue"/>
          <w:sz w:val="22"/>
          <w:szCs w:val="22"/>
        </w:rPr>
        <w:t>Nausea</w:t>
      </w:r>
    </w:p>
    <w:p w14:paraId="671BC7EA" w14:textId="77777777" w:rsidR="00367F98" w:rsidRPr="00007F83" w:rsidRDefault="00367F98" w:rsidP="00367F98">
      <w:pPr>
        <w:pStyle w:val="BodyText"/>
        <w:numPr>
          <w:ilvl w:val="0"/>
          <w:numId w:val="17"/>
        </w:numPr>
        <w:tabs>
          <w:tab w:val="left" w:pos="480"/>
        </w:tabs>
        <w:ind w:left="480" w:firstLine="0"/>
        <w:contextualSpacing/>
        <w:rPr>
          <w:rFonts w:ascii="Helvetica Neue" w:hAnsi="Helvetica Neue" w:cs="Calibri"/>
          <w:sz w:val="22"/>
          <w:szCs w:val="22"/>
        </w:rPr>
      </w:pPr>
      <w:r w:rsidRPr="00007F83">
        <w:rPr>
          <w:rFonts w:ascii="Helvetica Neue" w:hAnsi="Helvetica Neue" w:cs="Calibri"/>
          <w:sz w:val="22"/>
          <w:szCs w:val="22"/>
        </w:rPr>
        <w:t>Vomiting</w:t>
      </w:r>
    </w:p>
    <w:p w14:paraId="2FD142D0" w14:textId="77777777" w:rsidR="00367F98" w:rsidRPr="00007F83" w:rsidRDefault="00367F98" w:rsidP="00367F98">
      <w:pPr>
        <w:pStyle w:val="BodyText"/>
        <w:numPr>
          <w:ilvl w:val="0"/>
          <w:numId w:val="17"/>
        </w:numPr>
        <w:tabs>
          <w:tab w:val="left" w:pos="480"/>
        </w:tabs>
        <w:ind w:left="480" w:firstLine="0"/>
        <w:contextualSpacing/>
        <w:rPr>
          <w:rFonts w:ascii="Helvetica Neue" w:hAnsi="Helvetica Neue"/>
          <w:sz w:val="22"/>
          <w:szCs w:val="22"/>
        </w:rPr>
      </w:pPr>
      <w:r w:rsidRPr="00007F83">
        <w:rPr>
          <w:rFonts w:ascii="Helvetica Neue" w:hAnsi="Helvetica Neue"/>
          <w:sz w:val="22"/>
          <w:szCs w:val="22"/>
        </w:rPr>
        <w:t>Dizziness</w:t>
      </w:r>
    </w:p>
    <w:p w14:paraId="09FCE122" w14:textId="77777777" w:rsidR="00367F98" w:rsidRPr="00007F83" w:rsidRDefault="00367F98" w:rsidP="00367F98">
      <w:pPr>
        <w:pStyle w:val="BodyText"/>
        <w:numPr>
          <w:ilvl w:val="0"/>
          <w:numId w:val="17"/>
        </w:numPr>
        <w:tabs>
          <w:tab w:val="left" w:pos="480"/>
        </w:tabs>
        <w:ind w:left="480" w:firstLine="0"/>
        <w:contextualSpacing/>
        <w:rPr>
          <w:rFonts w:ascii="Helvetica Neue" w:hAnsi="Helvetica Neue"/>
          <w:sz w:val="22"/>
          <w:szCs w:val="22"/>
        </w:rPr>
      </w:pPr>
      <w:r w:rsidRPr="00007F83">
        <w:rPr>
          <w:rFonts w:ascii="Helvetica Neue" w:hAnsi="Helvetica Neue"/>
          <w:sz w:val="22"/>
          <w:szCs w:val="22"/>
        </w:rPr>
        <w:t>Confusion</w:t>
      </w:r>
    </w:p>
    <w:p w14:paraId="45559856" w14:textId="77777777" w:rsidR="00367F98" w:rsidRPr="00007F83" w:rsidRDefault="00367F98" w:rsidP="00367F98">
      <w:pPr>
        <w:pStyle w:val="BodyText"/>
        <w:numPr>
          <w:ilvl w:val="0"/>
          <w:numId w:val="17"/>
        </w:numPr>
        <w:tabs>
          <w:tab w:val="left" w:pos="480"/>
        </w:tabs>
        <w:ind w:left="480" w:firstLine="0"/>
        <w:contextualSpacing/>
        <w:rPr>
          <w:rFonts w:ascii="Helvetica Neue" w:hAnsi="Helvetica Neue"/>
          <w:sz w:val="22"/>
          <w:szCs w:val="22"/>
        </w:rPr>
      </w:pPr>
      <w:r w:rsidRPr="00007F83">
        <w:rPr>
          <w:rFonts w:ascii="Helvetica Neue" w:hAnsi="Helvetica Neue"/>
          <w:sz w:val="22"/>
          <w:szCs w:val="22"/>
        </w:rPr>
        <w:lastRenderedPageBreak/>
        <w:t>Weakness</w:t>
      </w:r>
    </w:p>
    <w:p w14:paraId="7FC203EA" w14:textId="77777777" w:rsidR="00367F98" w:rsidRPr="00007F83" w:rsidRDefault="00367F98" w:rsidP="00367F98">
      <w:pPr>
        <w:pStyle w:val="BodyText"/>
        <w:numPr>
          <w:ilvl w:val="0"/>
          <w:numId w:val="17"/>
        </w:numPr>
        <w:tabs>
          <w:tab w:val="left" w:pos="480"/>
        </w:tabs>
        <w:ind w:left="480" w:firstLine="0"/>
        <w:contextualSpacing/>
        <w:rPr>
          <w:rFonts w:ascii="Helvetica Neue" w:hAnsi="Helvetica Neue"/>
          <w:sz w:val="22"/>
          <w:szCs w:val="22"/>
        </w:rPr>
      </w:pPr>
      <w:r w:rsidRPr="00007F83">
        <w:rPr>
          <w:rFonts w:ascii="Helvetica Neue" w:hAnsi="Helvetica Neue"/>
          <w:sz w:val="22"/>
          <w:szCs w:val="22"/>
        </w:rPr>
        <w:t>Sleepiness</w:t>
      </w:r>
    </w:p>
    <w:p w14:paraId="511D1EB2" w14:textId="77777777" w:rsidR="00367F98" w:rsidRPr="00007F83" w:rsidRDefault="00367F98" w:rsidP="00367F98">
      <w:pPr>
        <w:pStyle w:val="BodyText"/>
        <w:numPr>
          <w:ilvl w:val="0"/>
          <w:numId w:val="17"/>
        </w:numPr>
        <w:tabs>
          <w:tab w:val="left" w:pos="480"/>
        </w:tabs>
        <w:ind w:left="480" w:firstLine="0"/>
        <w:contextualSpacing/>
        <w:rPr>
          <w:rFonts w:ascii="Helvetica Neue" w:hAnsi="Helvetica Neue"/>
          <w:sz w:val="22"/>
          <w:szCs w:val="22"/>
        </w:rPr>
      </w:pPr>
      <w:r w:rsidRPr="00007F83">
        <w:rPr>
          <w:rFonts w:ascii="Helvetica Neue" w:hAnsi="Helvetica Neue"/>
          <w:sz w:val="22"/>
          <w:szCs w:val="22"/>
        </w:rPr>
        <w:t>Tightness in the chest</w:t>
      </w:r>
    </w:p>
    <w:p w14:paraId="652F61B6" w14:textId="77777777" w:rsidR="00367F98" w:rsidRPr="00007F83" w:rsidRDefault="00367F98" w:rsidP="00367F98">
      <w:pPr>
        <w:pStyle w:val="BodyText"/>
        <w:numPr>
          <w:ilvl w:val="0"/>
          <w:numId w:val="17"/>
        </w:numPr>
        <w:tabs>
          <w:tab w:val="left" w:pos="480"/>
        </w:tabs>
        <w:ind w:left="480" w:firstLine="0"/>
        <w:contextualSpacing/>
        <w:rPr>
          <w:rFonts w:ascii="Helvetica Neue" w:hAnsi="Helvetica Neue"/>
          <w:sz w:val="22"/>
          <w:szCs w:val="22"/>
        </w:rPr>
      </w:pPr>
      <w:r w:rsidRPr="00007F83">
        <w:rPr>
          <w:rFonts w:ascii="Helvetica Neue" w:hAnsi="Helvetica Neue"/>
          <w:sz w:val="22"/>
          <w:szCs w:val="22"/>
        </w:rPr>
        <w:t>Trouble breathing</w:t>
      </w:r>
    </w:p>
    <w:p w14:paraId="65C47528" w14:textId="77777777" w:rsidR="00367F98" w:rsidRPr="00007F83" w:rsidRDefault="00367F98" w:rsidP="00367F98">
      <w:pPr>
        <w:pStyle w:val="BodyText"/>
        <w:numPr>
          <w:ilvl w:val="0"/>
          <w:numId w:val="17"/>
        </w:numPr>
        <w:tabs>
          <w:tab w:val="left" w:pos="480"/>
        </w:tabs>
        <w:spacing w:before="8"/>
        <w:ind w:left="120" w:right="288" w:firstLine="0"/>
        <w:contextualSpacing/>
        <w:rPr>
          <w:rFonts w:ascii="Helvetica Neue" w:hAnsi="Helvetica Neue" w:cs="Calibri"/>
          <w:sz w:val="22"/>
          <w:szCs w:val="22"/>
        </w:rPr>
      </w:pPr>
      <w:r w:rsidRPr="00007F83">
        <w:rPr>
          <w:rFonts w:ascii="Helvetica Neue" w:hAnsi="Helvetica Neue"/>
          <w:sz w:val="22"/>
          <w:szCs w:val="22"/>
        </w:rPr>
        <w:lastRenderedPageBreak/>
        <w:t xml:space="preserve">Changes in sight, hearing, </w:t>
      </w:r>
      <w:r w:rsidRPr="00007F83">
        <w:rPr>
          <w:rFonts w:ascii="Helvetica Neue" w:hAnsi="Helvetica Neue"/>
          <w:sz w:val="22"/>
          <w:szCs w:val="22"/>
        </w:rPr>
        <w:tab/>
        <w:t>touch, taste or smell</w:t>
      </w:r>
    </w:p>
    <w:p w14:paraId="3CCF6AE7" w14:textId="77777777" w:rsidR="00367F98" w:rsidRPr="00007F83" w:rsidRDefault="00367F98" w:rsidP="00367F98">
      <w:pPr>
        <w:pStyle w:val="BodyText"/>
        <w:tabs>
          <w:tab w:val="left" w:pos="480"/>
        </w:tabs>
        <w:spacing w:before="8"/>
        <w:ind w:left="180" w:right="288"/>
        <w:contextualSpacing/>
        <w:rPr>
          <w:rFonts w:ascii="Helvetica Neue" w:hAnsi="Helvetica Neue"/>
        </w:rPr>
        <w:sectPr w:rsidR="00367F98" w:rsidRPr="00007F83" w:rsidSect="00367F98">
          <w:footerReference w:type="default" r:id="rId21"/>
          <w:type w:val="continuous"/>
          <w:pgSz w:w="12240" w:h="15840"/>
          <w:pgMar w:top="1440" w:right="1440" w:bottom="1440" w:left="1440" w:header="720" w:footer="555" w:gutter="0"/>
          <w:cols w:num="3" w:space="720"/>
        </w:sectPr>
      </w:pPr>
    </w:p>
    <w:p w14:paraId="7C4504EB" w14:textId="77777777" w:rsidR="00367F98" w:rsidRPr="00007F83" w:rsidRDefault="00367F98" w:rsidP="00367F98">
      <w:pPr>
        <w:pStyle w:val="BodyText"/>
        <w:tabs>
          <w:tab w:val="left" w:pos="480"/>
        </w:tabs>
        <w:spacing w:before="8"/>
        <w:ind w:left="180" w:right="288"/>
        <w:contextualSpacing/>
        <w:rPr>
          <w:rFonts w:ascii="Helvetica Neue" w:hAnsi="Helvetica Neue" w:cs="Calibri"/>
        </w:rPr>
      </w:pPr>
      <w:r w:rsidRPr="00007F83">
        <w:rPr>
          <w:rFonts w:ascii="Helvetica Neue" w:hAnsi="Helvetica Neue"/>
        </w:rPr>
        <w:lastRenderedPageBreak/>
        <w:t xml:space="preserve"> </w:t>
      </w:r>
    </w:p>
    <w:p w14:paraId="7EDAA5E0" w14:textId="28934BB3" w:rsidR="00367F98" w:rsidRPr="00007F83" w:rsidRDefault="00367F98" w:rsidP="00367F98">
      <w:pPr>
        <w:spacing w:line="288" w:lineRule="exact"/>
        <w:ind w:left="180" w:right="170"/>
        <w:rPr>
          <w:rFonts w:ascii="Helvetica Neue" w:hAnsi="Helvetica Neue" w:cs="Calibri"/>
        </w:rPr>
      </w:pPr>
      <w:r w:rsidRPr="00007F83">
        <w:rPr>
          <w:rFonts w:ascii="Helvetica Neue" w:hAnsi="Helvetica Neue" w:cs="Calibri"/>
        </w:rPr>
        <w:t xml:space="preserve">Breathing low levels of CO can harm brains, </w:t>
      </w:r>
      <w:r w:rsidRPr="00007F83">
        <w:rPr>
          <w:rFonts w:ascii="Helvetica Neue" w:hAnsi="Helvetica Neue"/>
        </w:rPr>
        <w:t xml:space="preserve">hearts, and other organs. When a person breathes high </w:t>
      </w:r>
      <w:r w:rsidRPr="00007F83">
        <w:rPr>
          <w:rFonts w:ascii="Helvetica Neue" w:hAnsi="Helvetica Neue" w:cs="Calibri"/>
        </w:rPr>
        <w:t xml:space="preserve">levels of CO, they don’t get enough oxygen, may </w:t>
      </w:r>
      <w:r w:rsidRPr="00007F83">
        <w:rPr>
          <w:rFonts w:ascii="Helvetica Neue" w:hAnsi="Helvetica Neue"/>
        </w:rPr>
        <w:t xml:space="preserve">not be able to think clearly, and can lose control of muscles. In severe cases, the person might not be able to move to </w:t>
      </w:r>
      <w:r w:rsidRPr="00007F83">
        <w:rPr>
          <w:rFonts w:ascii="Helvetica Neue" w:hAnsi="Helvetica Neue" w:cs="Calibri"/>
        </w:rPr>
        <w:t>safety. High level CO poisoning can cause loss of consciousness, coma, and death. High CO levels from a fire can kill someone in less than a minute.</w:t>
      </w:r>
    </w:p>
    <w:p w14:paraId="35CBD829" w14:textId="77777777" w:rsidR="00367F98" w:rsidRPr="00007F83" w:rsidRDefault="00367F98" w:rsidP="00367F98">
      <w:pPr>
        <w:spacing w:line="288" w:lineRule="exact"/>
        <w:ind w:left="180" w:right="170"/>
        <w:rPr>
          <w:rFonts w:ascii="Helvetica Neue" w:hAnsi="Helvetica Neue" w:cs="Calibri"/>
        </w:rPr>
      </w:pPr>
    </w:p>
    <w:p w14:paraId="68307755" w14:textId="2001E19C" w:rsidR="00367F98" w:rsidRPr="00007F83" w:rsidRDefault="00367F98" w:rsidP="00367F98">
      <w:pPr>
        <w:pStyle w:val="Heading4"/>
        <w:spacing w:line="255" w:lineRule="auto"/>
        <w:ind w:right="215"/>
        <w:jc w:val="center"/>
        <w:rPr>
          <w:rFonts w:ascii="Helvetica Neue" w:hAnsi="Helvetica Neue"/>
          <w:b/>
          <w:i w:val="0"/>
        </w:rPr>
      </w:pPr>
      <w:r w:rsidRPr="00007F83">
        <w:rPr>
          <w:rFonts w:ascii="Helvetica Neue" w:hAnsi="Helvetica Neue"/>
          <w:b/>
          <w:color w:val="0079C1"/>
        </w:rPr>
        <w:t xml:space="preserve">Where Do Carbon Monoxide Risks Come </w:t>
      </w:r>
      <w:proofErr w:type="gramStart"/>
      <w:r w:rsidRPr="00007F83">
        <w:rPr>
          <w:rFonts w:ascii="Helvetica Neue" w:hAnsi="Helvetica Neue"/>
          <w:b/>
          <w:color w:val="0079C1"/>
        </w:rPr>
        <w:t>From</w:t>
      </w:r>
      <w:proofErr w:type="gramEnd"/>
      <w:r w:rsidRPr="00007F83">
        <w:rPr>
          <w:rFonts w:ascii="Helvetica Neue" w:hAnsi="Helvetica Neue"/>
          <w:b/>
          <w:color w:val="0079C1"/>
        </w:rPr>
        <w:t>?</w:t>
      </w:r>
    </w:p>
    <w:p w14:paraId="251A81FB" w14:textId="77777777" w:rsidR="00367F98" w:rsidRPr="00007F83" w:rsidRDefault="00367F98" w:rsidP="00367F98">
      <w:pPr>
        <w:spacing w:line="288" w:lineRule="exact"/>
        <w:ind w:left="180" w:right="170"/>
        <w:rPr>
          <w:rFonts w:ascii="Helvetica Neue" w:eastAsia="Calibri" w:hAnsi="Helvetica Neue"/>
          <w:sz w:val="20"/>
          <w:szCs w:val="20"/>
        </w:rPr>
      </w:pPr>
    </w:p>
    <w:p w14:paraId="04F93A8D" w14:textId="77777777" w:rsidR="00367F98" w:rsidRPr="00007F83" w:rsidRDefault="00367F98" w:rsidP="00367F98">
      <w:pPr>
        <w:ind w:left="133" w:right="112"/>
        <w:contextualSpacing/>
        <w:rPr>
          <w:rFonts w:ascii="Helvetica Neue" w:hAnsi="Helvetica Neue"/>
        </w:rPr>
      </w:pPr>
      <w:r w:rsidRPr="00007F83">
        <w:rPr>
          <w:rFonts w:ascii="Helvetica Neue" w:hAnsi="Helvetica Neue" w:cs="Calibri"/>
        </w:rPr>
        <w:t xml:space="preserve">Fuel burning appliances are the main source of CO. </w:t>
      </w:r>
      <w:r w:rsidRPr="00007F83">
        <w:rPr>
          <w:rFonts w:ascii="Helvetica Neue" w:hAnsi="Helvetica Neue"/>
        </w:rPr>
        <w:t xml:space="preserve">Common fuels are natural gas, gasoline, kerosene, </w:t>
      </w:r>
      <w:r w:rsidRPr="00007F83">
        <w:rPr>
          <w:rFonts w:ascii="Helvetica Neue" w:hAnsi="Helvetica Neue" w:cs="Calibri"/>
        </w:rPr>
        <w:t xml:space="preserve">coal, propane, oil, or wood. CO can be produced at dangerous levels if </w:t>
      </w:r>
      <w:r w:rsidRPr="00007F83">
        <w:rPr>
          <w:rFonts w:ascii="Helvetica Neue" w:hAnsi="Helvetica Neue"/>
        </w:rPr>
        <w:t xml:space="preserve">fuel burning appliances aren’t vented or working right. </w:t>
      </w:r>
      <w:r w:rsidRPr="00007F83">
        <w:rPr>
          <w:rFonts w:ascii="Helvetica Neue" w:eastAsia="Calibri" w:hAnsi="Helvetica Neue"/>
        </w:rPr>
        <w:t>Most fuel burning appliances are safe if they have been correctly installed and maintained. All fuel burning appliances need to be vented outside as u</w:t>
      </w:r>
      <w:r w:rsidRPr="00007F83">
        <w:rPr>
          <w:rFonts w:ascii="Helvetica Neue" w:eastAsia="Calibri" w:hAnsi="Helvetica Neue" w:cs="Calibri"/>
        </w:rPr>
        <w:t>nvented appliances are not safe. For example, a fireplace</w:t>
      </w:r>
      <w:r w:rsidRPr="00007F83">
        <w:rPr>
          <w:rFonts w:ascii="Helvetica Neue" w:eastAsia="Calibri" w:hAnsi="Helvetica Neue"/>
        </w:rPr>
        <w:t xml:space="preserve"> burns wood and smoke escapes out through the </w:t>
      </w:r>
      <w:r w:rsidRPr="00007F83">
        <w:rPr>
          <w:rFonts w:ascii="Helvetica Neue" w:eastAsia="Calibri" w:hAnsi="Helvetica Neue" w:cs="Calibri"/>
        </w:rPr>
        <w:t>chimney. Likewise, other fuel appliances have chimneys or flues for the dangerous gases to escape. E</w:t>
      </w:r>
      <w:r w:rsidRPr="00007F83">
        <w:rPr>
          <w:rFonts w:ascii="Helvetica Neue" w:hAnsi="Helvetica Neue"/>
        </w:rPr>
        <w:t xml:space="preserve">lectric appliances alternatively don’t burn fuel and don’t </w:t>
      </w:r>
      <w:r w:rsidRPr="00007F83">
        <w:rPr>
          <w:rFonts w:ascii="Helvetica Neue" w:hAnsi="Helvetica Neue" w:cs="Calibri"/>
        </w:rPr>
        <w:t xml:space="preserve">make CO. </w:t>
      </w:r>
    </w:p>
    <w:p w14:paraId="6847E7D2" w14:textId="77777777" w:rsidR="00367F98" w:rsidRPr="00007F83" w:rsidRDefault="00367F98" w:rsidP="00367F98">
      <w:pPr>
        <w:spacing w:before="2"/>
        <w:ind w:left="133"/>
        <w:contextualSpacing/>
        <w:rPr>
          <w:rFonts w:ascii="Helvetica Neue" w:hAnsi="Helvetica Neue"/>
          <w:sz w:val="20"/>
          <w:szCs w:val="20"/>
        </w:rPr>
      </w:pPr>
    </w:p>
    <w:p w14:paraId="299550C3" w14:textId="77777777" w:rsidR="00367F98" w:rsidRPr="00007F83" w:rsidRDefault="00367F98" w:rsidP="00367F98">
      <w:pPr>
        <w:pStyle w:val="BodyText"/>
        <w:ind w:left="133"/>
        <w:contextualSpacing/>
        <w:rPr>
          <w:rFonts w:ascii="Helvetica Neue" w:hAnsi="Helvetica Neue"/>
          <w:sz w:val="22"/>
          <w:szCs w:val="22"/>
        </w:rPr>
      </w:pPr>
      <w:r w:rsidRPr="00007F83">
        <w:rPr>
          <w:rFonts w:ascii="Helvetica Neue" w:hAnsi="Helvetica Neue" w:cs="Calibri"/>
          <w:sz w:val="22"/>
          <w:szCs w:val="22"/>
        </w:rPr>
        <w:t>Specific home sou</w:t>
      </w:r>
      <w:r w:rsidRPr="00007F83">
        <w:rPr>
          <w:rFonts w:ascii="Helvetica Neue" w:hAnsi="Helvetica Neue" w:cs="Calibri"/>
        </w:rPr>
        <w:t>r</w:t>
      </w:r>
      <w:r w:rsidRPr="00007F83">
        <w:rPr>
          <w:rFonts w:ascii="Helvetica Neue" w:hAnsi="Helvetica Neue" w:cs="Calibri"/>
          <w:sz w:val="22"/>
          <w:szCs w:val="22"/>
        </w:rPr>
        <w:t>ces</w:t>
      </w:r>
      <w:r w:rsidRPr="00007F83">
        <w:rPr>
          <w:rFonts w:ascii="Helvetica Neue" w:hAnsi="Helvetica Neue" w:cs="Calibri"/>
        </w:rPr>
        <w:t xml:space="preserve"> </w:t>
      </w:r>
      <w:r w:rsidRPr="00007F83">
        <w:rPr>
          <w:rFonts w:ascii="Helvetica Neue" w:hAnsi="Helvetica Neue" w:cs="Calibri"/>
          <w:sz w:val="22"/>
          <w:szCs w:val="22"/>
        </w:rPr>
        <w:t>of</w:t>
      </w:r>
      <w:r w:rsidRPr="00007F83">
        <w:rPr>
          <w:rFonts w:ascii="Helvetica Neue" w:hAnsi="Helvetica Neue" w:cs="Calibri"/>
        </w:rPr>
        <w:t xml:space="preserve"> C</w:t>
      </w:r>
      <w:r w:rsidRPr="00007F83">
        <w:rPr>
          <w:rFonts w:ascii="Helvetica Neue" w:hAnsi="Helvetica Neue" w:cs="Calibri"/>
          <w:sz w:val="22"/>
          <w:szCs w:val="22"/>
        </w:rPr>
        <w:t>O</w:t>
      </w:r>
      <w:r w:rsidRPr="00007F83">
        <w:rPr>
          <w:rFonts w:ascii="Helvetica Neue" w:hAnsi="Helvetica Neue" w:cs="Calibri"/>
        </w:rPr>
        <w:t xml:space="preserve"> </w:t>
      </w:r>
      <w:r w:rsidRPr="00007F83">
        <w:rPr>
          <w:rFonts w:ascii="Helvetica Neue" w:hAnsi="Helvetica Neue" w:cs="Calibri"/>
          <w:sz w:val="22"/>
          <w:szCs w:val="22"/>
        </w:rPr>
        <w:t>include:</w:t>
      </w:r>
    </w:p>
    <w:p w14:paraId="60480AC6" w14:textId="77777777" w:rsidR="00367F98" w:rsidRPr="00007F83" w:rsidRDefault="00367F98" w:rsidP="00367F98">
      <w:pPr>
        <w:pStyle w:val="BodyText"/>
        <w:ind w:left="133"/>
        <w:contextualSpacing/>
        <w:rPr>
          <w:rFonts w:ascii="Helvetica Neue" w:hAnsi="Helvetica Neue"/>
          <w:sz w:val="16"/>
          <w:szCs w:val="16"/>
        </w:rPr>
      </w:pPr>
    </w:p>
    <w:p w14:paraId="46D24823" w14:textId="77777777" w:rsidR="00367F98" w:rsidRPr="00007F83" w:rsidRDefault="00367F98" w:rsidP="00367F98">
      <w:pPr>
        <w:pStyle w:val="BodyText"/>
        <w:tabs>
          <w:tab w:val="left" w:pos="480"/>
        </w:tabs>
        <w:contextualSpacing/>
        <w:rPr>
          <w:rFonts w:ascii="Helvetica Neue" w:hAnsi="Helvetica Neue"/>
          <w:sz w:val="16"/>
          <w:szCs w:val="16"/>
        </w:rPr>
        <w:sectPr w:rsidR="00367F98" w:rsidRPr="00007F83" w:rsidSect="00367F98">
          <w:type w:val="continuous"/>
          <w:pgSz w:w="12240" w:h="15840"/>
          <w:pgMar w:top="1440" w:right="1440" w:bottom="1440" w:left="1440" w:header="720" w:footer="555" w:gutter="0"/>
          <w:cols w:space="720"/>
        </w:sectPr>
      </w:pPr>
    </w:p>
    <w:p w14:paraId="0C264A5F" w14:textId="77777777" w:rsidR="00367F98" w:rsidRPr="00007F83" w:rsidRDefault="00367F98" w:rsidP="00367F98">
      <w:pPr>
        <w:pStyle w:val="BodyText"/>
        <w:numPr>
          <w:ilvl w:val="0"/>
          <w:numId w:val="17"/>
        </w:numPr>
        <w:tabs>
          <w:tab w:val="left" w:pos="480"/>
        </w:tabs>
        <w:ind w:left="480"/>
        <w:contextualSpacing/>
        <w:rPr>
          <w:rFonts w:ascii="Helvetica Neue" w:hAnsi="Helvetica Neue"/>
          <w:sz w:val="22"/>
          <w:szCs w:val="22"/>
        </w:rPr>
      </w:pPr>
      <w:r w:rsidRPr="00007F83">
        <w:rPr>
          <w:rFonts w:ascii="Helvetica Neue" w:hAnsi="Helvetica Neue"/>
          <w:sz w:val="22"/>
          <w:szCs w:val="22"/>
        </w:rPr>
        <w:lastRenderedPageBreak/>
        <w:t>Furnaces, boilers, and water heaters that burn gas or oil</w:t>
      </w:r>
    </w:p>
    <w:p w14:paraId="33FFE851" w14:textId="77777777" w:rsidR="00367F98" w:rsidRPr="00007F83" w:rsidRDefault="00367F98" w:rsidP="00367F98">
      <w:pPr>
        <w:pStyle w:val="BodyText"/>
        <w:numPr>
          <w:ilvl w:val="0"/>
          <w:numId w:val="17"/>
        </w:numPr>
        <w:tabs>
          <w:tab w:val="left" w:pos="480"/>
        </w:tabs>
        <w:ind w:left="480"/>
        <w:contextualSpacing/>
        <w:rPr>
          <w:rFonts w:ascii="Helvetica Neue" w:hAnsi="Helvetica Neue" w:cs="Calibri"/>
          <w:sz w:val="22"/>
          <w:szCs w:val="22"/>
        </w:rPr>
      </w:pPr>
      <w:r w:rsidRPr="00007F83">
        <w:rPr>
          <w:rFonts w:ascii="Helvetica Neue" w:hAnsi="Helvetica Neue" w:cs="Calibri"/>
          <w:sz w:val="22"/>
          <w:szCs w:val="22"/>
        </w:rPr>
        <w:t>Wood burning fireplaces and stoves</w:t>
      </w:r>
    </w:p>
    <w:p w14:paraId="7B80420A" w14:textId="77777777" w:rsidR="00367F98" w:rsidRPr="00007F83" w:rsidRDefault="00367F98" w:rsidP="00367F98">
      <w:pPr>
        <w:pStyle w:val="BodyText"/>
        <w:numPr>
          <w:ilvl w:val="0"/>
          <w:numId w:val="17"/>
        </w:numPr>
        <w:tabs>
          <w:tab w:val="left" w:pos="480"/>
        </w:tabs>
        <w:ind w:left="480"/>
        <w:contextualSpacing/>
        <w:rPr>
          <w:rFonts w:ascii="Helvetica Neue" w:hAnsi="Helvetica Neue"/>
          <w:sz w:val="22"/>
          <w:szCs w:val="22"/>
        </w:rPr>
      </w:pPr>
      <w:r w:rsidRPr="00007F83">
        <w:rPr>
          <w:rFonts w:ascii="Helvetica Neue" w:hAnsi="Helvetica Neue"/>
          <w:sz w:val="22"/>
          <w:szCs w:val="22"/>
        </w:rPr>
        <w:t>Blocked chimneys and vents</w:t>
      </w:r>
    </w:p>
    <w:p w14:paraId="027278F1" w14:textId="77777777" w:rsidR="00367F98" w:rsidRPr="00007F83" w:rsidRDefault="00367F98" w:rsidP="00367F98">
      <w:pPr>
        <w:pStyle w:val="BodyText"/>
        <w:numPr>
          <w:ilvl w:val="0"/>
          <w:numId w:val="17"/>
        </w:numPr>
        <w:tabs>
          <w:tab w:val="left" w:pos="480"/>
        </w:tabs>
        <w:ind w:left="480"/>
        <w:contextualSpacing/>
        <w:rPr>
          <w:rFonts w:ascii="Helvetica Neue" w:hAnsi="Helvetica Neue"/>
          <w:sz w:val="22"/>
          <w:szCs w:val="22"/>
        </w:rPr>
      </w:pPr>
      <w:r w:rsidRPr="00007F83">
        <w:rPr>
          <w:rFonts w:ascii="Helvetica Neue" w:hAnsi="Helvetica Neue"/>
          <w:sz w:val="22"/>
          <w:szCs w:val="22"/>
        </w:rPr>
        <w:t>Gas appliances like ovens, stoves, and dryers</w:t>
      </w:r>
    </w:p>
    <w:p w14:paraId="7C965A0A" w14:textId="77777777" w:rsidR="00367F98" w:rsidRPr="00007F83" w:rsidRDefault="00367F98" w:rsidP="00367F98">
      <w:pPr>
        <w:pStyle w:val="BodyText"/>
        <w:numPr>
          <w:ilvl w:val="0"/>
          <w:numId w:val="17"/>
        </w:numPr>
        <w:tabs>
          <w:tab w:val="left" w:pos="480"/>
        </w:tabs>
        <w:ind w:left="480"/>
        <w:contextualSpacing/>
        <w:rPr>
          <w:rFonts w:ascii="Helvetica Neue" w:hAnsi="Helvetica Neue"/>
          <w:sz w:val="22"/>
          <w:szCs w:val="22"/>
        </w:rPr>
      </w:pPr>
      <w:r w:rsidRPr="00007F83">
        <w:rPr>
          <w:rFonts w:ascii="Helvetica Neue" w:hAnsi="Helvetica Neue"/>
          <w:sz w:val="22"/>
          <w:szCs w:val="22"/>
        </w:rPr>
        <w:t>Gas and kerosene space heaters</w:t>
      </w:r>
    </w:p>
    <w:p w14:paraId="2F091D15" w14:textId="77777777" w:rsidR="00367F98" w:rsidRPr="00007F83" w:rsidRDefault="00367F98" w:rsidP="00367F98">
      <w:pPr>
        <w:pStyle w:val="BodyText"/>
        <w:numPr>
          <w:ilvl w:val="0"/>
          <w:numId w:val="17"/>
        </w:numPr>
        <w:tabs>
          <w:tab w:val="left" w:pos="480"/>
        </w:tabs>
        <w:ind w:left="480"/>
        <w:contextualSpacing/>
        <w:rPr>
          <w:rFonts w:ascii="Helvetica Neue" w:hAnsi="Helvetica Neue"/>
          <w:sz w:val="22"/>
          <w:szCs w:val="22"/>
        </w:rPr>
      </w:pPr>
      <w:r w:rsidRPr="00007F83">
        <w:rPr>
          <w:rFonts w:ascii="Helvetica Neue" w:hAnsi="Helvetica Neue"/>
          <w:sz w:val="22"/>
          <w:szCs w:val="22"/>
        </w:rPr>
        <w:t>Gas and charcoal grills</w:t>
      </w:r>
    </w:p>
    <w:p w14:paraId="0BAD8B52" w14:textId="77777777" w:rsidR="00367F98" w:rsidRPr="00007F83" w:rsidRDefault="00367F98" w:rsidP="00367F98">
      <w:pPr>
        <w:pStyle w:val="BodyText"/>
        <w:numPr>
          <w:ilvl w:val="0"/>
          <w:numId w:val="17"/>
        </w:numPr>
        <w:tabs>
          <w:tab w:val="left" w:pos="480"/>
        </w:tabs>
        <w:ind w:left="480"/>
        <w:contextualSpacing/>
        <w:rPr>
          <w:rFonts w:ascii="Helvetica Neue" w:hAnsi="Helvetica Neue"/>
          <w:sz w:val="22"/>
          <w:szCs w:val="22"/>
        </w:rPr>
      </w:pPr>
      <w:r w:rsidRPr="00007F83">
        <w:rPr>
          <w:rFonts w:ascii="Helvetica Neue" w:hAnsi="Helvetica Neue"/>
          <w:sz w:val="22"/>
          <w:szCs w:val="22"/>
        </w:rPr>
        <w:lastRenderedPageBreak/>
        <w:t>Cars, trucks, campers, tractors, and other vehicles</w:t>
      </w:r>
    </w:p>
    <w:p w14:paraId="1BC6705B" w14:textId="77777777" w:rsidR="00367F98" w:rsidRPr="00007F83" w:rsidRDefault="00367F98" w:rsidP="00367F98">
      <w:pPr>
        <w:pStyle w:val="BodyText"/>
        <w:numPr>
          <w:ilvl w:val="0"/>
          <w:numId w:val="17"/>
        </w:numPr>
        <w:tabs>
          <w:tab w:val="left" w:pos="480"/>
        </w:tabs>
        <w:ind w:left="480" w:right="48"/>
        <w:contextualSpacing/>
        <w:rPr>
          <w:rFonts w:ascii="Helvetica Neue" w:hAnsi="Helvetica Neue"/>
          <w:sz w:val="22"/>
          <w:szCs w:val="22"/>
        </w:rPr>
      </w:pPr>
      <w:r w:rsidRPr="00007F83">
        <w:rPr>
          <w:rFonts w:ascii="Helvetica Neue" w:hAnsi="Helvetica Neue"/>
          <w:sz w:val="22"/>
          <w:szCs w:val="22"/>
        </w:rPr>
        <w:t>Gasoline powered equipment: lawn mowers, portable generators, snow blowers, chainsaws, or pressure washers</w:t>
      </w:r>
    </w:p>
    <w:p w14:paraId="26D102F1" w14:textId="77777777" w:rsidR="00367F98" w:rsidRPr="00007F83" w:rsidRDefault="00367F98" w:rsidP="00367F98">
      <w:pPr>
        <w:pStyle w:val="BodyText"/>
        <w:numPr>
          <w:ilvl w:val="0"/>
          <w:numId w:val="17"/>
        </w:numPr>
        <w:tabs>
          <w:tab w:val="left" w:pos="480"/>
        </w:tabs>
        <w:ind w:left="480"/>
        <w:contextualSpacing/>
        <w:rPr>
          <w:rFonts w:ascii="Helvetica Neue" w:hAnsi="Helvetica Neue"/>
        </w:rPr>
      </w:pPr>
      <w:r w:rsidRPr="00007F83">
        <w:rPr>
          <w:rFonts w:ascii="Helvetica Neue" w:hAnsi="Helvetica Neue"/>
        </w:rPr>
        <w:t>Generators in campers and houseboats</w:t>
      </w:r>
    </w:p>
    <w:p w14:paraId="3B6A8DA6" w14:textId="77777777" w:rsidR="00367F98" w:rsidRPr="00007F83" w:rsidRDefault="00367F98" w:rsidP="00367F98">
      <w:pPr>
        <w:pStyle w:val="BodyText"/>
        <w:numPr>
          <w:ilvl w:val="0"/>
          <w:numId w:val="17"/>
        </w:numPr>
        <w:tabs>
          <w:tab w:val="left" w:pos="480"/>
        </w:tabs>
        <w:ind w:left="480"/>
        <w:contextualSpacing/>
        <w:rPr>
          <w:rFonts w:ascii="Helvetica Neue" w:hAnsi="Helvetica Neue"/>
        </w:rPr>
      </w:pPr>
      <w:r w:rsidRPr="00007F83">
        <w:rPr>
          <w:rFonts w:ascii="Helvetica Neue" w:hAnsi="Helvetica Neue"/>
        </w:rPr>
        <w:lastRenderedPageBreak/>
        <w:t>Tobacco smoke</w:t>
      </w:r>
    </w:p>
    <w:p w14:paraId="01C8F8B1" w14:textId="77777777" w:rsidR="00367F98" w:rsidRPr="00007F83" w:rsidRDefault="00367F98" w:rsidP="00367F98">
      <w:pPr>
        <w:pStyle w:val="BodyText"/>
        <w:numPr>
          <w:ilvl w:val="0"/>
          <w:numId w:val="17"/>
        </w:numPr>
        <w:tabs>
          <w:tab w:val="left" w:pos="480"/>
        </w:tabs>
        <w:ind w:left="480"/>
        <w:contextualSpacing/>
        <w:rPr>
          <w:rFonts w:ascii="Helvetica Neue" w:hAnsi="Helvetica Neue" w:cs="Calibri"/>
        </w:rPr>
      </w:pPr>
      <w:r w:rsidRPr="00007F83">
        <w:rPr>
          <w:rFonts w:ascii="Helvetica Neue" w:hAnsi="Helvetica Neue" w:cs="Calibri"/>
        </w:rPr>
        <w:lastRenderedPageBreak/>
        <w:t>House fires</w:t>
      </w:r>
    </w:p>
    <w:p w14:paraId="15F95A8C" w14:textId="77777777" w:rsidR="00367F98" w:rsidRPr="00007F83" w:rsidRDefault="00367F98" w:rsidP="00367F98">
      <w:pPr>
        <w:pStyle w:val="BodyText"/>
        <w:spacing w:before="66" w:line="288" w:lineRule="exact"/>
        <w:ind w:left="120" w:right="103"/>
        <w:rPr>
          <w:rFonts w:ascii="Helvetica Neue" w:hAnsi="Helvetica Neue"/>
        </w:rPr>
        <w:sectPr w:rsidR="00367F98" w:rsidRPr="00007F83" w:rsidSect="00367F98">
          <w:type w:val="continuous"/>
          <w:pgSz w:w="12240" w:h="15840"/>
          <w:pgMar w:top="1440" w:right="1440" w:bottom="1440" w:left="1440" w:header="720" w:footer="555" w:gutter="0"/>
          <w:cols w:num="2" w:space="720"/>
        </w:sectPr>
      </w:pPr>
    </w:p>
    <w:p w14:paraId="1A1361D7" w14:textId="77777777" w:rsidR="00367F98" w:rsidRPr="00007F83" w:rsidRDefault="00367F98" w:rsidP="00367F98">
      <w:pPr>
        <w:pStyle w:val="BodyText"/>
        <w:spacing w:before="66"/>
        <w:ind w:left="0" w:right="103"/>
        <w:contextualSpacing/>
        <w:rPr>
          <w:rFonts w:ascii="Helvetica Neue" w:hAnsi="Helvetica Neue" w:cs="Calibri"/>
          <w:sz w:val="20"/>
          <w:szCs w:val="20"/>
        </w:rPr>
      </w:pPr>
    </w:p>
    <w:p w14:paraId="749D2954" w14:textId="77777777" w:rsidR="00367F98" w:rsidRPr="00007F83" w:rsidRDefault="00367F98" w:rsidP="00367F98">
      <w:pPr>
        <w:pStyle w:val="BodyText"/>
        <w:spacing w:before="66"/>
        <w:ind w:left="0" w:right="103"/>
        <w:contextualSpacing/>
        <w:rPr>
          <w:rFonts w:ascii="Helvetica Neue" w:hAnsi="Helvetica Neue" w:cs="Calibri"/>
          <w:sz w:val="20"/>
          <w:szCs w:val="20"/>
        </w:rPr>
      </w:pPr>
    </w:p>
    <w:p w14:paraId="0A20BACC" w14:textId="77777777" w:rsidR="00367F98" w:rsidRPr="00007F83" w:rsidRDefault="00367F98" w:rsidP="00367F98">
      <w:pPr>
        <w:pStyle w:val="BodyText"/>
        <w:spacing w:before="66"/>
        <w:ind w:left="0" w:right="103"/>
        <w:contextualSpacing/>
        <w:rPr>
          <w:rFonts w:ascii="Helvetica Neue" w:hAnsi="Helvetica Neue" w:cs="Calibri"/>
          <w:sz w:val="20"/>
          <w:szCs w:val="20"/>
        </w:rPr>
      </w:pPr>
    </w:p>
    <w:p w14:paraId="24AACB4D" w14:textId="77777777" w:rsidR="00367F98" w:rsidRPr="00007F83" w:rsidRDefault="00367F98" w:rsidP="00367F98">
      <w:pPr>
        <w:pStyle w:val="BodyText"/>
        <w:spacing w:before="66"/>
        <w:ind w:left="0" w:right="103"/>
        <w:contextualSpacing/>
        <w:rPr>
          <w:rFonts w:ascii="Helvetica Neue" w:hAnsi="Helvetica Neue" w:cs="Calibri"/>
          <w:sz w:val="20"/>
          <w:szCs w:val="20"/>
        </w:rPr>
      </w:pPr>
    </w:p>
    <w:p w14:paraId="21AF4047" w14:textId="3784151C" w:rsidR="00367F98" w:rsidRPr="00007F83" w:rsidRDefault="00367F98" w:rsidP="00367F98">
      <w:pPr>
        <w:pStyle w:val="BodyText"/>
        <w:ind w:left="117" w:right="503"/>
        <w:contextualSpacing/>
        <w:rPr>
          <w:rFonts w:ascii="Helvetica Neue" w:hAnsi="Helvetica Neue"/>
          <w:sz w:val="22"/>
          <w:szCs w:val="22"/>
        </w:rPr>
      </w:pPr>
      <w:r w:rsidRPr="00007F83">
        <w:rPr>
          <w:rFonts w:ascii="Helvetica Neue" w:hAnsi="Helvetica Neue"/>
          <w:noProof/>
          <w:sz w:val="22"/>
          <w:szCs w:val="22"/>
        </w:rPr>
        <w:drawing>
          <wp:anchor distT="0" distB="0" distL="114300" distR="114300" simplePos="0" relativeHeight="251684864" behindDoc="1" locked="0" layoutInCell="1" allowOverlap="1" wp14:anchorId="6882142D" wp14:editId="612A9EC6">
            <wp:simplePos x="0" y="0"/>
            <wp:positionH relativeFrom="column">
              <wp:posOffset>76200</wp:posOffset>
            </wp:positionH>
            <wp:positionV relativeFrom="paragraph">
              <wp:posOffset>-3810</wp:posOffset>
            </wp:positionV>
            <wp:extent cx="1823085" cy="1200150"/>
            <wp:effectExtent l="0" t="0" r="5715" b="0"/>
            <wp:wrapThrough wrapText="bothSides">
              <wp:wrapPolygon edited="0">
                <wp:start x="0" y="0"/>
                <wp:lineTo x="0" y="21257"/>
                <wp:lineTo x="21442" y="21257"/>
                <wp:lineTo x="2144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08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1B1A4" w14:textId="77777777" w:rsidR="00367F98" w:rsidRPr="00007F83" w:rsidRDefault="00367F98" w:rsidP="00367F98">
      <w:pPr>
        <w:pStyle w:val="BodyText"/>
        <w:ind w:left="117" w:right="503"/>
        <w:contextualSpacing/>
        <w:jc w:val="center"/>
        <w:rPr>
          <w:rFonts w:ascii="Helvetica Neue" w:hAnsi="Helvetica Neue"/>
          <w:b/>
          <w:color w:val="0079C1"/>
          <w:sz w:val="36"/>
          <w:szCs w:val="36"/>
        </w:rPr>
      </w:pPr>
      <w:r w:rsidRPr="00007F83">
        <w:rPr>
          <w:rFonts w:ascii="Helvetica Neue" w:hAnsi="Helvetica Neue" w:cs="Arial"/>
          <w:b/>
          <w:color w:val="0079C1"/>
          <w:sz w:val="36"/>
          <w:szCs w:val="36"/>
        </w:rPr>
        <w:t xml:space="preserve">What can you do </w:t>
      </w:r>
      <w:r w:rsidRPr="00007F83">
        <w:rPr>
          <w:rFonts w:ascii="Helvetica Neue" w:hAnsi="Helvetica Neue"/>
          <w:b/>
          <w:color w:val="0079C1"/>
          <w:sz w:val="36"/>
          <w:szCs w:val="36"/>
        </w:rPr>
        <w:t xml:space="preserve">to help the </w:t>
      </w:r>
      <w:proofErr w:type="gramStart"/>
      <w:r w:rsidRPr="00007F83">
        <w:rPr>
          <w:rFonts w:ascii="Helvetica Neue" w:hAnsi="Helvetica Neue"/>
          <w:b/>
          <w:color w:val="0079C1"/>
          <w:sz w:val="36"/>
          <w:szCs w:val="36"/>
        </w:rPr>
        <w:t>families</w:t>
      </w:r>
      <w:proofErr w:type="gramEnd"/>
      <w:r w:rsidRPr="00007F83">
        <w:rPr>
          <w:rFonts w:ascii="Helvetica Neue" w:hAnsi="Helvetica Neue"/>
          <w:b/>
          <w:color w:val="0079C1"/>
          <w:sz w:val="36"/>
          <w:szCs w:val="36"/>
        </w:rPr>
        <w:t xml:space="preserve"> </w:t>
      </w:r>
    </w:p>
    <w:p w14:paraId="0248D638" w14:textId="77777777" w:rsidR="00367F98" w:rsidRPr="00007F83" w:rsidRDefault="00367F98" w:rsidP="00367F98">
      <w:pPr>
        <w:pStyle w:val="BodyText"/>
        <w:ind w:left="117" w:right="503"/>
        <w:contextualSpacing/>
        <w:jc w:val="center"/>
        <w:rPr>
          <w:rFonts w:ascii="Helvetica Neue" w:hAnsi="Helvetica Neue"/>
          <w:b/>
          <w:color w:val="0079C1"/>
          <w:sz w:val="36"/>
          <w:szCs w:val="36"/>
        </w:rPr>
      </w:pPr>
      <w:r w:rsidRPr="00007F83">
        <w:rPr>
          <w:rFonts w:ascii="Helvetica Neue" w:hAnsi="Helvetica Neue"/>
          <w:b/>
          <w:color w:val="0079C1"/>
          <w:sz w:val="36"/>
          <w:szCs w:val="36"/>
        </w:rPr>
        <w:t>and communities you serve?</w:t>
      </w:r>
    </w:p>
    <w:p w14:paraId="3F4EDC90" w14:textId="77777777" w:rsidR="00367F98" w:rsidRPr="00007F83" w:rsidRDefault="00367F98" w:rsidP="00367F98">
      <w:pPr>
        <w:pStyle w:val="BodyText"/>
        <w:ind w:left="117" w:right="503"/>
        <w:contextualSpacing/>
        <w:jc w:val="center"/>
        <w:rPr>
          <w:rFonts w:ascii="Helvetica Neue" w:hAnsi="Helvetica Neue"/>
          <w:i/>
          <w:color w:val="0079C1"/>
          <w:sz w:val="36"/>
          <w:szCs w:val="36"/>
        </w:rPr>
      </w:pPr>
      <w:r w:rsidRPr="00007F83">
        <w:rPr>
          <w:rFonts w:ascii="Helvetica Neue" w:hAnsi="Helvetica Neue"/>
          <w:i/>
          <w:color w:val="0079C1"/>
          <w:sz w:val="36"/>
          <w:szCs w:val="36"/>
        </w:rPr>
        <w:t>Actions for Living in a Healthy Home</w:t>
      </w:r>
    </w:p>
    <w:p w14:paraId="4F705F53" w14:textId="77777777" w:rsidR="00367F98" w:rsidRPr="00007F83" w:rsidRDefault="00367F98" w:rsidP="00367F98">
      <w:pPr>
        <w:pStyle w:val="BodyText"/>
        <w:ind w:left="117" w:right="503"/>
        <w:contextualSpacing/>
        <w:rPr>
          <w:rFonts w:ascii="Helvetica Neue" w:hAnsi="Helvetica Neue" w:cs="Arial"/>
          <w:color w:val="0079C1"/>
          <w:sz w:val="26"/>
          <w:szCs w:val="26"/>
        </w:rPr>
      </w:pPr>
    </w:p>
    <w:p w14:paraId="2505C9EC" w14:textId="77777777" w:rsidR="00367F98" w:rsidRPr="00007F83" w:rsidRDefault="00367F98" w:rsidP="00367F98">
      <w:pPr>
        <w:pStyle w:val="Heading5"/>
        <w:spacing w:before="51"/>
        <w:ind w:left="0" w:right="2102"/>
        <w:jc w:val="center"/>
        <w:rPr>
          <w:rFonts w:ascii="Helvetica Neue" w:eastAsia="Calibri" w:hAnsi="Helvetica Neue" w:cs="Arial"/>
          <w:color w:val="0079C1"/>
        </w:rPr>
      </w:pPr>
    </w:p>
    <w:p w14:paraId="6A20233F" w14:textId="77777777" w:rsidR="00367F98" w:rsidRPr="00007F83" w:rsidRDefault="00367F98" w:rsidP="00367F98">
      <w:pPr>
        <w:pStyle w:val="Heading5"/>
        <w:spacing w:before="51"/>
        <w:ind w:left="0" w:right="2102"/>
        <w:contextualSpacing/>
        <w:rPr>
          <w:rFonts w:ascii="Helvetica Neue" w:hAnsi="Helvetica Neue"/>
          <w:color w:val="0079C1"/>
        </w:rPr>
      </w:pPr>
      <w:r w:rsidRPr="00007F83">
        <w:rPr>
          <w:rFonts w:ascii="Helvetica Neue" w:hAnsi="Helvetica Neue"/>
          <w:color w:val="0079C1"/>
        </w:rPr>
        <w:t>Family Health and Safety</w:t>
      </w:r>
    </w:p>
    <w:p w14:paraId="6DF510C9" w14:textId="77777777" w:rsidR="00367F98" w:rsidRPr="00007F83" w:rsidRDefault="00367F98" w:rsidP="00367F98">
      <w:pPr>
        <w:pStyle w:val="Heading5"/>
        <w:spacing w:before="51"/>
        <w:ind w:left="0" w:right="2102"/>
        <w:contextualSpacing/>
        <w:rPr>
          <w:rFonts w:ascii="Helvetica Neue" w:hAnsi="Helvetica Neue"/>
          <w:sz w:val="20"/>
          <w:szCs w:val="20"/>
        </w:rPr>
      </w:pPr>
    </w:p>
    <w:p w14:paraId="6D91D43F" w14:textId="77777777" w:rsidR="00367F98" w:rsidRPr="00007F83" w:rsidRDefault="00367F98" w:rsidP="00367F98">
      <w:pPr>
        <w:pStyle w:val="BodyText"/>
        <w:tabs>
          <w:tab w:val="left" w:pos="90"/>
        </w:tabs>
        <w:spacing w:before="82"/>
        <w:ind w:left="90" w:right="115"/>
        <w:contextualSpacing/>
        <w:rPr>
          <w:rFonts w:ascii="Helvetica Neue" w:hAnsi="Helvetica Neue" w:cs="Calibri"/>
          <w:sz w:val="22"/>
          <w:szCs w:val="22"/>
        </w:rPr>
      </w:pPr>
      <w:r w:rsidRPr="00007F83">
        <w:rPr>
          <w:rFonts w:ascii="Helvetica Neue" w:hAnsi="Helvetica Neue" w:cs="Calibri"/>
          <w:sz w:val="22"/>
          <w:szCs w:val="22"/>
        </w:rPr>
        <w:t xml:space="preserve">To ensure safety in a home from the dangers of Carbon Monoxide, it is essential to advise families to: </w:t>
      </w:r>
    </w:p>
    <w:p w14:paraId="0E885E04" w14:textId="77777777" w:rsidR="00367F98" w:rsidRPr="00007F83" w:rsidRDefault="00367F98" w:rsidP="00367F98">
      <w:pPr>
        <w:pStyle w:val="BodyText"/>
        <w:tabs>
          <w:tab w:val="left" w:pos="90"/>
        </w:tabs>
        <w:spacing w:before="82"/>
        <w:ind w:left="90" w:right="115"/>
        <w:contextualSpacing/>
        <w:rPr>
          <w:rFonts w:ascii="Helvetica Neue" w:hAnsi="Helvetica Neue" w:cs="Calibri"/>
          <w:sz w:val="22"/>
          <w:szCs w:val="22"/>
        </w:rPr>
      </w:pPr>
    </w:p>
    <w:p w14:paraId="208B6CF0" w14:textId="77777777" w:rsidR="00367F98" w:rsidRPr="00007F83" w:rsidRDefault="00367F98" w:rsidP="00367F98">
      <w:pPr>
        <w:pStyle w:val="BodyText"/>
        <w:tabs>
          <w:tab w:val="left" w:pos="90"/>
        </w:tabs>
        <w:spacing w:before="82"/>
        <w:ind w:left="90" w:right="115"/>
        <w:contextualSpacing/>
        <w:rPr>
          <w:rFonts w:ascii="Helvetica Neue" w:hAnsi="Helvetica Neue" w:cs="Calibri"/>
          <w:sz w:val="16"/>
          <w:szCs w:val="16"/>
        </w:rPr>
        <w:sectPr w:rsidR="00367F98" w:rsidRPr="00007F83" w:rsidSect="00367F98">
          <w:footerReference w:type="default" r:id="rId22"/>
          <w:type w:val="continuous"/>
          <w:pgSz w:w="12240" w:h="15840"/>
          <w:pgMar w:top="1440" w:right="1440" w:bottom="1440" w:left="1440" w:header="720" w:footer="720" w:gutter="0"/>
          <w:cols w:space="720"/>
        </w:sectPr>
      </w:pPr>
    </w:p>
    <w:p w14:paraId="1FDEF07B" w14:textId="77777777" w:rsidR="00367F98" w:rsidRPr="00007F83" w:rsidRDefault="00367F98" w:rsidP="00367F98">
      <w:pPr>
        <w:pStyle w:val="BodyText"/>
        <w:numPr>
          <w:ilvl w:val="0"/>
          <w:numId w:val="16"/>
        </w:numPr>
        <w:tabs>
          <w:tab w:val="left" w:pos="468"/>
        </w:tabs>
        <w:spacing w:before="82"/>
        <w:ind w:left="468" w:right="115"/>
        <w:contextualSpacing/>
        <w:rPr>
          <w:rFonts w:ascii="Helvetica Neue" w:hAnsi="Helvetica Neue" w:cs="Calibri"/>
          <w:sz w:val="22"/>
          <w:szCs w:val="22"/>
        </w:rPr>
        <w:sectPr w:rsidR="00367F98" w:rsidRPr="00007F83" w:rsidSect="00367F98">
          <w:footerReference w:type="default" r:id="rId23"/>
          <w:type w:val="continuous"/>
          <w:pgSz w:w="12240" w:h="15840"/>
          <w:pgMar w:top="1440" w:right="1440" w:bottom="1440" w:left="1440" w:header="720" w:footer="720" w:gutter="0"/>
          <w:cols w:space="720"/>
        </w:sectPr>
      </w:pPr>
      <w:r w:rsidRPr="00007F83">
        <w:rPr>
          <w:rFonts w:ascii="Helvetica Neue" w:hAnsi="Helvetica Neue" w:cs="Calibri"/>
        </w:rPr>
        <w:lastRenderedPageBreak/>
        <w:t xml:space="preserve">Go outside right away if they hear a smoke or CO </w:t>
      </w:r>
      <w:r w:rsidRPr="00007F83">
        <w:rPr>
          <w:rFonts w:ascii="Helvetica Neue" w:hAnsi="Helvetica Neue"/>
        </w:rPr>
        <w:t>alarm or if they smell natural gas. Families should be taught to treat any alarm as an emergency and never ignore it.</w:t>
      </w:r>
      <w:r w:rsidRPr="00007F83">
        <w:rPr>
          <w:rFonts w:ascii="Helvetica Neue" w:hAnsi="Helvetica Neue"/>
          <w:sz w:val="22"/>
          <w:szCs w:val="22"/>
        </w:rPr>
        <w:t xml:space="preserve"> They should then call 911 from a phone outside of their home and seek medical attention as needed.</w:t>
      </w:r>
    </w:p>
    <w:p w14:paraId="46BC687D" w14:textId="77777777" w:rsidR="00367F98" w:rsidRPr="00007F83" w:rsidRDefault="00367F98" w:rsidP="00367F98">
      <w:pPr>
        <w:pStyle w:val="BodyText"/>
        <w:numPr>
          <w:ilvl w:val="0"/>
          <w:numId w:val="16"/>
        </w:numPr>
        <w:tabs>
          <w:tab w:val="left" w:pos="468"/>
        </w:tabs>
        <w:spacing w:before="84"/>
        <w:ind w:left="468"/>
        <w:contextualSpacing/>
        <w:rPr>
          <w:rFonts w:ascii="Helvetica Neue" w:hAnsi="Helvetica Neue" w:cs="Calibri"/>
          <w:sz w:val="22"/>
          <w:szCs w:val="22"/>
        </w:rPr>
      </w:pPr>
      <w:r w:rsidRPr="00007F83">
        <w:rPr>
          <w:rFonts w:ascii="Helvetica Neue" w:hAnsi="Helvetica Neue" w:cs="Calibri"/>
          <w:sz w:val="22"/>
          <w:szCs w:val="22"/>
        </w:rPr>
        <w:lastRenderedPageBreak/>
        <w:t>Read the manuals for all appliances and follow all instructions.</w:t>
      </w:r>
    </w:p>
    <w:p w14:paraId="45015A07" w14:textId="77777777" w:rsidR="00367F98" w:rsidRPr="00007F83" w:rsidRDefault="00367F98" w:rsidP="00367F98">
      <w:pPr>
        <w:pStyle w:val="BodyText"/>
        <w:numPr>
          <w:ilvl w:val="0"/>
          <w:numId w:val="15"/>
        </w:numPr>
        <w:tabs>
          <w:tab w:val="left" w:pos="460"/>
        </w:tabs>
        <w:spacing w:before="2"/>
        <w:ind w:right="169"/>
        <w:contextualSpacing/>
        <w:rPr>
          <w:rFonts w:ascii="Helvetica Neue" w:hAnsi="Helvetica Neue"/>
          <w:sz w:val="22"/>
          <w:szCs w:val="22"/>
        </w:rPr>
      </w:pPr>
      <w:r w:rsidRPr="00007F83">
        <w:rPr>
          <w:rFonts w:ascii="Helvetica Neue" w:hAnsi="Helvetica Neue"/>
          <w:sz w:val="22"/>
          <w:szCs w:val="22"/>
        </w:rPr>
        <w:t xml:space="preserve">Engage the services of a company that services home furnaces, chimneys, and appliances yearly. </w:t>
      </w:r>
    </w:p>
    <w:p w14:paraId="5FE7977B" w14:textId="77777777" w:rsidR="00367F98" w:rsidRPr="00007F83" w:rsidRDefault="00367F98" w:rsidP="00367F98">
      <w:pPr>
        <w:pStyle w:val="BodyText"/>
        <w:numPr>
          <w:ilvl w:val="0"/>
          <w:numId w:val="15"/>
        </w:numPr>
        <w:tabs>
          <w:tab w:val="left" w:pos="460"/>
        </w:tabs>
        <w:spacing w:before="2"/>
        <w:ind w:right="169"/>
        <w:contextualSpacing/>
        <w:rPr>
          <w:rFonts w:ascii="Helvetica Neue" w:hAnsi="Helvetica Neue"/>
          <w:sz w:val="22"/>
          <w:szCs w:val="22"/>
        </w:rPr>
      </w:pPr>
      <w:r w:rsidRPr="00007F83">
        <w:rPr>
          <w:rFonts w:ascii="Helvetica Neue" w:hAnsi="Helvetica Neue" w:cs="Calibri"/>
          <w:sz w:val="22"/>
          <w:szCs w:val="22"/>
        </w:rPr>
        <w:t xml:space="preserve">Vent all heating appliances outside and avoid blocking </w:t>
      </w:r>
      <w:r w:rsidRPr="00007F83">
        <w:rPr>
          <w:rFonts w:ascii="Helvetica Neue" w:hAnsi="Helvetica Neue"/>
          <w:sz w:val="22"/>
          <w:szCs w:val="22"/>
        </w:rPr>
        <w:t>air openings or exhaust vents.</w:t>
      </w:r>
      <w:r w:rsidRPr="00007F83">
        <w:rPr>
          <w:rFonts w:ascii="Helvetica Neue" w:hAnsi="Helvetica Neue" w:cs="Calibri"/>
          <w:sz w:val="22"/>
          <w:szCs w:val="22"/>
        </w:rPr>
        <w:t xml:space="preserve"> </w:t>
      </w:r>
    </w:p>
    <w:p w14:paraId="52AB3AD3" w14:textId="77777777" w:rsidR="00367F98" w:rsidRPr="00007F83" w:rsidRDefault="00367F98" w:rsidP="00367F98">
      <w:pPr>
        <w:pStyle w:val="BodyText"/>
        <w:numPr>
          <w:ilvl w:val="0"/>
          <w:numId w:val="15"/>
        </w:numPr>
        <w:tabs>
          <w:tab w:val="left" w:pos="460"/>
        </w:tabs>
        <w:spacing w:before="2"/>
        <w:ind w:right="169"/>
        <w:contextualSpacing/>
        <w:rPr>
          <w:rFonts w:ascii="Helvetica Neue" w:hAnsi="Helvetica Neue"/>
          <w:sz w:val="22"/>
          <w:szCs w:val="22"/>
        </w:rPr>
      </w:pPr>
      <w:r w:rsidRPr="00007F83">
        <w:rPr>
          <w:rFonts w:ascii="Helvetica Neue" w:hAnsi="Helvetica Neue" w:cs="Calibri"/>
          <w:sz w:val="22"/>
          <w:szCs w:val="22"/>
        </w:rPr>
        <w:t xml:space="preserve">Turn off any appliance that is </w:t>
      </w:r>
      <w:r w:rsidRPr="00007F83">
        <w:rPr>
          <w:rFonts w:ascii="Helvetica Neue" w:hAnsi="Helvetica Neue" w:cs="Calibri"/>
        </w:rPr>
        <w:t xml:space="preserve">not working right and call a qualified contractor or repair company. </w:t>
      </w:r>
    </w:p>
    <w:p w14:paraId="0DFC9522" w14:textId="77777777" w:rsidR="00367F98" w:rsidRPr="00007F83" w:rsidRDefault="00367F98" w:rsidP="00367F98">
      <w:pPr>
        <w:pStyle w:val="BodyText"/>
        <w:numPr>
          <w:ilvl w:val="0"/>
          <w:numId w:val="15"/>
        </w:numPr>
        <w:tabs>
          <w:tab w:val="left" w:pos="460"/>
        </w:tabs>
        <w:spacing w:before="2"/>
        <w:ind w:right="169"/>
        <w:contextualSpacing/>
        <w:rPr>
          <w:rFonts w:ascii="Helvetica Neue" w:hAnsi="Helvetica Neue"/>
          <w:sz w:val="22"/>
          <w:szCs w:val="22"/>
        </w:rPr>
      </w:pPr>
      <w:r w:rsidRPr="00007F83">
        <w:rPr>
          <w:rFonts w:ascii="Helvetica Neue" w:hAnsi="Helvetica Neue"/>
          <w:sz w:val="22"/>
          <w:szCs w:val="22"/>
        </w:rPr>
        <w:t xml:space="preserve">Never operate grills, generators or anything with an engine inside a home, garage, or </w:t>
      </w:r>
      <w:r w:rsidRPr="00007F83">
        <w:rPr>
          <w:rFonts w:ascii="Helvetica Neue" w:hAnsi="Helvetica Neue" w:cs="Calibri"/>
          <w:sz w:val="22"/>
          <w:szCs w:val="22"/>
        </w:rPr>
        <w:t xml:space="preserve">basement. </w:t>
      </w:r>
    </w:p>
    <w:p w14:paraId="2DF20315" w14:textId="77777777" w:rsidR="00367F98" w:rsidRPr="00007F83" w:rsidRDefault="00367F98" w:rsidP="00367F98">
      <w:pPr>
        <w:pStyle w:val="BodyText"/>
        <w:numPr>
          <w:ilvl w:val="0"/>
          <w:numId w:val="15"/>
        </w:numPr>
        <w:tabs>
          <w:tab w:val="left" w:pos="460"/>
        </w:tabs>
        <w:spacing w:before="2"/>
        <w:ind w:right="169"/>
        <w:contextualSpacing/>
        <w:rPr>
          <w:rFonts w:ascii="Helvetica Neue" w:hAnsi="Helvetica Neue"/>
          <w:sz w:val="22"/>
          <w:szCs w:val="22"/>
        </w:rPr>
      </w:pPr>
      <w:r w:rsidRPr="00007F83">
        <w:rPr>
          <w:rFonts w:ascii="Helvetica Neue" w:hAnsi="Helvetica Neue" w:cs="Calibri"/>
          <w:sz w:val="22"/>
          <w:szCs w:val="22"/>
        </w:rPr>
        <w:t>Always s</w:t>
      </w:r>
      <w:r w:rsidRPr="00007F83">
        <w:rPr>
          <w:rFonts w:ascii="Helvetica Neue" w:hAnsi="Helvetica Neue"/>
          <w:sz w:val="22"/>
          <w:szCs w:val="22"/>
        </w:rPr>
        <w:t>tart lawn mowers, snow blowers and all yard equipment outdoors.</w:t>
      </w:r>
    </w:p>
    <w:p w14:paraId="386D0C47" w14:textId="77777777" w:rsidR="00367F98" w:rsidRPr="00007F83" w:rsidRDefault="00367F98" w:rsidP="00367F98">
      <w:pPr>
        <w:pStyle w:val="BodyText"/>
        <w:numPr>
          <w:ilvl w:val="0"/>
          <w:numId w:val="15"/>
        </w:numPr>
        <w:tabs>
          <w:tab w:val="left" w:pos="460"/>
        </w:tabs>
        <w:spacing w:before="2"/>
        <w:ind w:right="169"/>
        <w:contextualSpacing/>
        <w:rPr>
          <w:rFonts w:ascii="Helvetica Neue" w:hAnsi="Helvetica Neue"/>
          <w:i/>
          <w:sz w:val="22"/>
          <w:szCs w:val="22"/>
        </w:rPr>
      </w:pPr>
      <w:r w:rsidRPr="00007F83">
        <w:rPr>
          <w:rFonts w:ascii="Helvetica Neue" w:hAnsi="Helvetica Neue"/>
          <w:sz w:val="22"/>
          <w:szCs w:val="22"/>
        </w:rPr>
        <w:t xml:space="preserve">Never use the kitchen stove or oven to heat their home. </w:t>
      </w:r>
      <w:r w:rsidRPr="00007F83">
        <w:rPr>
          <w:rFonts w:ascii="Helvetica Neue" w:hAnsi="Helvetica Neue"/>
          <w:i/>
          <w:sz w:val="22"/>
          <w:szCs w:val="22"/>
        </w:rPr>
        <w:t xml:space="preserve">There may be programs to help families get or keep heat on in their home during cold weather days. Have them contact their local health department, community action agency, or city housing office to inquire what services may be available </w:t>
      </w:r>
      <w:proofErr w:type="gramStart"/>
      <w:r w:rsidRPr="00007F83">
        <w:rPr>
          <w:rFonts w:ascii="Helvetica Neue" w:hAnsi="Helvetica Neue"/>
          <w:i/>
          <w:sz w:val="22"/>
          <w:szCs w:val="22"/>
        </w:rPr>
        <w:t>locally.</w:t>
      </w:r>
      <w:proofErr w:type="gramEnd"/>
    </w:p>
    <w:p w14:paraId="4A7CDCDB" w14:textId="77777777" w:rsidR="00367F98" w:rsidRPr="00007F83" w:rsidRDefault="00367F98" w:rsidP="00367F98">
      <w:pPr>
        <w:pStyle w:val="BodyText"/>
        <w:numPr>
          <w:ilvl w:val="0"/>
          <w:numId w:val="15"/>
        </w:numPr>
        <w:tabs>
          <w:tab w:val="left" w:pos="460"/>
        </w:tabs>
        <w:spacing w:before="2"/>
        <w:ind w:right="169"/>
        <w:contextualSpacing/>
        <w:rPr>
          <w:rFonts w:ascii="Helvetica Neue" w:hAnsi="Helvetica Neue"/>
          <w:i/>
          <w:sz w:val="22"/>
          <w:szCs w:val="22"/>
        </w:rPr>
      </w:pPr>
      <w:r w:rsidRPr="00007F83">
        <w:rPr>
          <w:rFonts w:ascii="Helvetica Neue" w:hAnsi="Helvetica Neue"/>
          <w:sz w:val="22"/>
          <w:szCs w:val="22"/>
        </w:rPr>
        <w:t xml:space="preserve">Turn on the kitchen exhaust fan when using a </w:t>
      </w:r>
      <w:r w:rsidRPr="00007F83">
        <w:rPr>
          <w:rFonts w:ascii="Helvetica Neue" w:hAnsi="Helvetica Neue" w:cs="Calibri"/>
          <w:sz w:val="22"/>
          <w:szCs w:val="22"/>
        </w:rPr>
        <w:t>gas oven or stove, and leave it on after it’s done</w:t>
      </w:r>
      <w:r w:rsidRPr="00007F83">
        <w:rPr>
          <w:rFonts w:ascii="Helvetica Neue" w:hAnsi="Helvetica Neue"/>
          <w:sz w:val="22"/>
          <w:szCs w:val="22"/>
        </w:rPr>
        <w:t xml:space="preserve"> for a half hour or more. </w:t>
      </w:r>
    </w:p>
    <w:p w14:paraId="11388905" w14:textId="77777777" w:rsidR="00367F98" w:rsidRPr="00007F83" w:rsidRDefault="00367F98" w:rsidP="00367F98">
      <w:pPr>
        <w:pStyle w:val="BodyText"/>
        <w:tabs>
          <w:tab w:val="left" w:pos="460"/>
        </w:tabs>
        <w:spacing w:before="2"/>
        <w:ind w:right="169"/>
        <w:contextualSpacing/>
        <w:rPr>
          <w:rFonts w:ascii="Helvetica Neue" w:hAnsi="Helvetica Neue"/>
          <w:sz w:val="22"/>
          <w:szCs w:val="22"/>
        </w:rPr>
      </w:pPr>
    </w:p>
    <w:p w14:paraId="40ED481A" w14:textId="77777777" w:rsidR="00367F98" w:rsidRPr="00007F83" w:rsidRDefault="00367F98" w:rsidP="00367F98">
      <w:pPr>
        <w:pStyle w:val="BodyText"/>
        <w:tabs>
          <w:tab w:val="left" w:pos="460"/>
        </w:tabs>
        <w:spacing w:before="2"/>
        <w:ind w:right="169"/>
        <w:contextualSpacing/>
        <w:rPr>
          <w:rFonts w:ascii="Helvetica Neue" w:hAnsi="Helvetica Neue"/>
          <w:i/>
          <w:sz w:val="22"/>
          <w:szCs w:val="22"/>
        </w:rPr>
      </w:pPr>
    </w:p>
    <w:p w14:paraId="333187F7" w14:textId="389767BF" w:rsidR="00367F98" w:rsidRPr="00007F83" w:rsidRDefault="00367F98" w:rsidP="00367F98">
      <w:pPr>
        <w:contextualSpacing/>
        <w:rPr>
          <w:rFonts w:ascii="Helvetica Neue" w:hAnsi="Helvetica Neue"/>
          <w:sz w:val="20"/>
          <w:szCs w:val="20"/>
        </w:rPr>
      </w:pPr>
    </w:p>
    <w:p w14:paraId="7CD34F43" w14:textId="2373D012" w:rsidR="00367F98" w:rsidRPr="00007F83" w:rsidRDefault="00367F98" w:rsidP="00367F98">
      <w:pPr>
        <w:pStyle w:val="Heading5"/>
        <w:ind w:left="0"/>
        <w:contextualSpacing/>
        <w:rPr>
          <w:rFonts w:ascii="Helvetica Neue" w:hAnsi="Helvetica Neue"/>
          <w:color w:val="0079C1"/>
        </w:rPr>
      </w:pPr>
      <w:r w:rsidRPr="00007F83">
        <w:rPr>
          <w:rFonts w:ascii="Helvetica Neue" w:hAnsi="Helvetica Neue" w:cs="Calibri"/>
          <w:noProof/>
          <w:sz w:val="24"/>
          <w:szCs w:val="24"/>
        </w:rPr>
        <w:lastRenderedPageBreak/>
        <w:drawing>
          <wp:anchor distT="0" distB="0" distL="114300" distR="114300" simplePos="0" relativeHeight="251686912" behindDoc="0" locked="0" layoutInCell="1" allowOverlap="1" wp14:anchorId="0D881344" wp14:editId="5002A9CA">
            <wp:simplePos x="0" y="0"/>
            <wp:positionH relativeFrom="column">
              <wp:posOffset>4051935</wp:posOffset>
            </wp:positionH>
            <wp:positionV relativeFrom="paragraph">
              <wp:posOffset>106045</wp:posOffset>
            </wp:positionV>
            <wp:extent cx="2076450" cy="1421130"/>
            <wp:effectExtent l="0" t="0" r="635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6450" cy="142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hAnsi="Helvetica Neue"/>
          <w:color w:val="0079C1"/>
        </w:rPr>
        <w:t>Carbon Monoxide Alarms</w:t>
      </w:r>
    </w:p>
    <w:p w14:paraId="5194B84C" w14:textId="60181C07" w:rsidR="00367F98" w:rsidRPr="00007F83" w:rsidRDefault="00367F98" w:rsidP="00367F98">
      <w:pPr>
        <w:pStyle w:val="Heading5"/>
        <w:ind w:left="0"/>
        <w:contextualSpacing/>
        <w:rPr>
          <w:rFonts w:ascii="Helvetica Neue" w:hAnsi="Helvetica Neue"/>
          <w:sz w:val="20"/>
          <w:szCs w:val="20"/>
        </w:rPr>
      </w:pPr>
    </w:p>
    <w:p w14:paraId="516F184C" w14:textId="6DC8A388" w:rsidR="00367F98" w:rsidRPr="00007F83" w:rsidRDefault="00367F98" w:rsidP="00367F98">
      <w:pPr>
        <w:pStyle w:val="BodyText"/>
        <w:spacing w:before="82"/>
        <w:ind w:left="180" w:right="15"/>
        <w:contextualSpacing/>
        <w:rPr>
          <w:rFonts w:ascii="Helvetica Neue" w:hAnsi="Helvetica Neue"/>
          <w:sz w:val="22"/>
          <w:szCs w:val="22"/>
        </w:rPr>
      </w:pPr>
      <w:r w:rsidRPr="00007F83">
        <w:rPr>
          <w:rFonts w:ascii="Helvetica Neue" w:hAnsi="Helvetica Neue" w:cs="Calibri"/>
          <w:sz w:val="22"/>
          <w:szCs w:val="22"/>
        </w:rPr>
        <w:t xml:space="preserve">CO alarms are essential to protecting families from CO poisoning. An alarm will make a loud noise if CO is in the air. If a CO alarm </w:t>
      </w:r>
      <w:r w:rsidRPr="00007F83">
        <w:rPr>
          <w:rFonts w:ascii="Helvetica Neue" w:hAnsi="Helvetica Neue"/>
          <w:sz w:val="22"/>
          <w:szCs w:val="22"/>
        </w:rPr>
        <w:t>sounds, everyone in the home must go outside immediately. Alarms are sold as plug-in or</w:t>
      </w:r>
      <w:r w:rsidRPr="00007F83">
        <w:rPr>
          <w:rFonts w:ascii="Helvetica Neue" w:hAnsi="Helvetica Neue" w:cs="Calibri"/>
          <w:sz w:val="22"/>
          <w:szCs w:val="22"/>
        </w:rPr>
        <w:t xml:space="preserve"> battery operated and can be purchased </w:t>
      </w:r>
      <w:r w:rsidRPr="00007F83">
        <w:rPr>
          <w:rFonts w:ascii="Helvetica Neue" w:hAnsi="Helvetica Neue"/>
          <w:sz w:val="22"/>
          <w:szCs w:val="22"/>
        </w:rPr>
        <w:t xml:space="preserve">online or at a home improvement or hardware store. </w:t>
      </w:r>
    </w:p>
    <w:p w14:paraId="2E03E989" w14:textId="77777777" w:rsidR="00367F98" w:rsidRPr="00007F83" w:rsidRDefault="00367F98" w:rsidP="00367F98">
      <w:pPr>
        <w:contextualSpacing/>
        <w:rPr>
          <w:rFonts w:ascii="Helvetica Neue" w:hAnsi="Helvetica Neue"/>
          <w:sz w:val="20"/>
          <w:szCs w:val="20"/>
        </w:rPr>
      </w:pPr>
    </w:p>
    <w:p w14:paraId="67230303" w14:textId="77777777" w:rsidR="00367F98" w:rsidRPr="00007F83" w:rsidRDefault="00367F98" w:rsidP="00367F98">
      <w:pPr>
        <w:contextualSpacing/>
        <w:rPr>
          <w:rFonts w:ascii="Helvetica Neue" w:hAnsi="Helvetica Neue"/>
          <w:sz w:val="20"/>
          <w:szCs w:val="20"/>
        </w:rPr>
      </w:pPr>
    </w:p>
    <w:p w14:paraId="4537668D" w14:textId="77777777" w:rsidR="00367F98" w:rsidRPr="00007F83" w:rsidRDefault="00367F98" w:rsidP="00367F98">
      <w:pPr>
        <w:pStyle w:val="Heading5"/>
        <w:ind w:left="0"/>
        <w:contextualSpacing/>
        <w:rPr>
          <w:rFonts w:ascii="Helvetica Neue" w:hAnsi="Helvetica Neue"/>
          <w:color w:val="0079C1"/>
        </w:rPr>
      </w:pPr>
      <w:r w:rsidRPr="00007F83">
        <w:rPr>
          <w:rFonts w:ascii="Helvetica Neue" w:hAnsi="Helvetica Neue"/>
          <w:color w:val="0079C1"/>
        </w:rPr>
        <w:t>CO Poisoning Prevention</w:t>
      </w:r>
    </w:p>
    <w:p w14:paraId="79660E9A" w14:textId="77777777" w:rsidR="00367F98" w:rsidRPr="00007F83" w:rsidRDefault="00367F98" w:rsidP="00367F98">
      <w:pPr>
        <w:pStyle w:val="Heading5"/>
        <w:ind w:left="0"/>
        <w:contextualSpacing/>
        <w:rPr>
          <w:rFonts w:ascii="Helvetica Neue" w:hAnsi="Helvetica Neue"/>
          <w:color w:val="0079C1"/>
          <w:sz w:val="20"/>
          <w:szCs w:val="20"/>
        </w:rPr>
      </w:pPr>
    </w:p>
    <w:p w14:paraId="5B4B32EA" w14:textId="77777777" w:rsidR="00367F98" w:rsidRPr="00007F83" w:rsidRDefault="00367F98" w:rsidP="00367F98">
      <w:pPr>
        <w:pStyle w:val="Heading5"/>
        <w:contextualSpacing/>
        <w:rPr>
          <w:rFonts w:ascii="Helvetica Neue" w:hAnsi="Helvetica Neue" w:cs="Calibri"/>
          <w:sz w:val="22"/>
          <w:szCs w:val="22"/>
        </w:rPr>
      </w:pPr>
      <w:r w:rsidRPr="00007F83">
        <w:rPr>
          <w:rFonts w:ascii="Helvetica Neue" w:hAnsi="Helvetica Neue" w:cs="Calibri"/>
          <w:sz w:val="22"/>
          <w:szCs w:val="22"/>
        </w:rPr>
        <w:t>Stakeholders need to provide outreach to consumers about the importance of:</w:t>
      </w:r>
    </w:p>
    <w:p w14:paraId="6EED1658" w14:textId="77777777" w:rsidR="00367F98" w:rsidRPr="00007F83" w:rsidRDefault="00367F98" w:rsidP="00367F98">
      <w:pPr>
        <w:pStyle w:val="Heading5"/>
        <w:contextualSpacing/>
        <w:rPr>
          <w:rFonts w:ascii="Helvetica Neue" w:hAnsi="Helvetica Neue"/>
          <w:sz w:val="16"/>
          <w:szCs w:val="16"/>
        </w:rPr>
      </w:pPr>
    </w:p>
    <w:p w14:paraId="187F17EC" w14:textId="77777777" w:rsidR="00367F98" w:rsidRPr="00007F83" w:rsidRDefault="00367F98" w:rsidP="00367F98">
      <w:pPr>
        <w:pStyle w:val="BodyText"/>
        <w:numPr>
          <w:ilvl w:val="0"/>
          <w:numId w:val="15"/>
        </w:numPr>
        <w:tabs>
          <w:tab w:val="left" w:pos="460"/>
        </w:tabs>
        <w:spacing w:before="5"/>
        <w:contextualSpacing/>
        <w:rPr>
          <w:rFonts w:ascii="Helvetica Neue" w:hAnsi="Helvetica Neue" w:cs="Calibri"/>
          <w:sz w:val="22"/>
          <w:szCs w:val="22"/>
        </w:rPr>
      </w:pPr>
      <w:r w:rsidRPr="00007F83">
        <w:rPr>
          <w:rFonts w:ascii="Helvetica Neue" w:hAnsi="Helvetica Neue" w:cs="Calibri"/>
          <w:sz w:val="22"/>
          <w:szCs w:val="22"/>
        </w:rPr>
        <w:t>Putting CO alarms on every level of a home and in sleeping areas</w:t>
      </w:r>
      <w:r w:rsidRPr="00007F83">
        <w:rPr>
          <w:rFonts w:ascii="Helvetica Neue" w:hAnsi="Helvetica Neue"/>
          <w:sz w:val="22"/>
          <w:szCs w:val="22"/>
        </w:rPr>
        <w:t>.</w:t>
      </w:r>
    </w:p>
    <w:p w14:paraId="5EC56637" w14:textId="77777777" w:rsidR="00367F98" w:rsidRPr="00007F83" w:rsidRDefault="00367F98" w:rsidP="00367F98">
      <w:pPr>
        <w:pStyle w:val="BodyText"/>
        <w:numPr>
          <w:ilvl w:val="0"/>
          <w:numId w:val="15"/>
        </w:numPr>
        <w:tabs>
          <w:tab w:val="left" w:pos="460"/>
        </w:tabs>
        <w:spacing w:before="5"/>
        <w:contextualSpacing/>
        <w:rPr>
          <w:rFonts w:ascii="Helvetica Neue" w:hAnsi="Helvetica Neue" w:cs="Calibri"/>
          <w:sz w:val="22"/>
          <w:szCs w:val="22"/>
        </w:rPr>
      </w:pPr>
      <w:r w:rsidRPr="00007F83">
        <w:rPr>
          <w:rFonts w:ascii="Helvetica Neue" w:hAnsi="Helvetica Neue"/>
          <w:sz w:val="22"/>
          <w:szCs w:val="22"/>
        </w:rPr>
        <w:t xml:space="preserve">Never leaving a vehicle running in the garage with the garage door closed. </w:t>
      </w:r>
      <w:r w:rsidRPr="00007F83">
        <w:rPr>
          <w:rFonts w:ascii="Helvetica Neue" w:hAnsi="Helvetica Neue" w:cs="Calibri"/>
          <w:sz w:val="22"/>
          <w:szCs w:val="22"/>
        </w:rPr>
        <w:t xml:space="preserve">Doing so can cause CO poisoning, even if it is for just </w:t>
      </w:r>
      <w:r w:rsidRPr="00007F83">
        <w:rPr>
          <w:rFonts w:ascii="Helvetica Neue" w:hAnsi="Helvetica Neue"/>
          <w:sz w:val="22"/>
          <w:szCs w:val="22"/>
        </w:rPr>
        <w:t>a couple of minutes.</w:t>
      </w:r>
    </w:p>
    <w:p w14:paraId="55EF2FA2" w14:textId="77777777" w:rsidR="00367F98" w:rsidRPr="00007F83" w:rsidRDefault="00367F98" w:rsidP="00367F98">
      <w:pPr>
        <w:spacing w:before="1"/>
        <w:contextualSpacing/>
        <w:rPr>
          <w:rFonts w:ascii="Helvetica Neue" w:hAnsi="Helvetica Neue"/>
          <w:sz w:val="20"/>
          <w:szCs w:val="20"/>
        </w:rPr>
      </w:pPr>
    </w:p>
    <w:p w14:paraId="54034A05" w14:textId="1C66084F" w:rsidR="00367F98" w:rsidRPr="00007F83" w:rsidRDefault="00367F98" w:rsidP="00367F98">
      <w:pPr>
        <w:spacing w:line="276" w:lineRule="auto"/>
        <w:rPr>
          <w:rFonts w:ascii="Helvetica Neue" w:eastAsia="Arial" w:hAnsi="Helvetica Neue"/>
          <w:sz w:val="22"/>
          <w:szCs w:val="22"/>
        </w:rPr>
      </w:pPr>
      <w:r w:rsidRPr="00007F83">
        <w:rPr>
          <w:rFonts w:ascii="Helvetica Neue" w:eastAsia="Arial" w:hAnsi="Helvetica Neue"/>
          <w:sz w:val="22"/>
          <w:szCs w:val="22"/>
        </w:rPr>
        <w:t xml:space="preserve">Bad weather or disasters can cause the power go out. Some people use portable generators during these emergencies which are a high risk activity for CO poisoning for families unfamiliar on how to operate </w:t>
      </w:r>
      <w:r w:rsidRPr="00007F83">
        <w:rPr>
          <w:rFonts w:ascii="Helvetica Neue" w:hAnsi="Helvetica Neue"/>
          <w:sz w:val="22"/>
          <w:szCs w:val="22"/>
        </w:rPr>
        <w:t xml:space="preserve">them </w:t>
      </w:r>
      <w:r w:rsidRPr="00007F83">
        <w:rPr>
          <w:rFonts w:ascii="Helvetica Neue" w:eastAsia="Arial" w:hAnsi="Helvetica Neue"/>
          <w:sz w:val="22"/>
          <w:szCs w:val="22"/>
        </w:rPr>
        <w:t>safely.</w:t>
      </w:r>
    </w:p>
    <w:p w14:paraId="115978D9" w14:textId="77777777" w:rsidR="00367F98" w:rsidRPr="00007F83" w:rsidRDefault="00367F98">
      <w:pPr>
        <w:rPr>
          <w:rFonts w:ascii="Helvetica Neue" w:eastAsia="Arial" w:hAnsi="Helvetica Neue"/>
          <w:sz w:val="22"/>
          <w:szCs w:val="22"/>
        </w:rPr>
      </w:pPr>
      <w:r w:rsidRPr="00007F83">
        <w:rPr>
          <w:rFonts w:ascii="Helvetica Neue" w:eastAsia="Arial" w:hAnsi="Helvetica Neue"/>
          <w:sz w:val="22"/>
          <w:szCs w:val="22"/>
        </w:rPr>
        <w:br w:type="page"/>
      </w:r>
    </w:p>
    <w:p w14:paraId="29558047" w14:textId="77777777" w:rsidR="00367F98" w:rsidRPr="00007F83" w:rsidRDefault="00367F98" w:rsidP="00367F98">
      <w:pPr>
        <w:pStyle w:val="Heading5"/>
        <w:ind w:left="0"/>
        <w:contextualSpacing/>
        <w:rPr>
          <w:rFonts w:ascii="Helvetica Neue" w:hAnsi="Helvetica Neue"/>
          <w:color w:val="0079C1"/>
        </w:rPr>
        <w:sectPr w:rsidR="00367F98" w:rsidRPr="00007F83" w:rsidSect="00367F98">
          <w:type w:val="continuous"/>
          <w:pgSz w:w="12240" w:h="15840"/>
          <w:pgMar w:top="1440" w:right="1440" w:bottom="1440" w:left="1440" w:header="720" w:footer="720" w:gutter="0"/>
          <w:cols w:space="720"/>
          <w:docGrid w:linePitch="360"/>
        </w:sectPr>
      </w:pPr>
    </w:p>
    <w:p w14:paraId="5026F756" w14:textId="7C39E160" w:rsidR="00367F98" w:rsidRPr="00007F83" w:rsidRDefault="00367F98" w:rsidP="00367F98">
      <w:pPr>
        <w:spacing w:line="276" w:lineRule="auto"/>
        <w:rPr>
          <w:rFonts w:ascii="Helvetica Neue" w:hAnsi="Helvetica Neue"/>
          <w:b/>
          <w:sz w:val="32"/>
        </w:rPr>
      </w:pPr>
      <w:r w:rsidRPr="00007F83">
        <w:rPr>
          <w:rFonts w:ascii="Helvetica Neue" w:hAnsi="Helvetica Neue"/>
          <w:b/>
          <w:sz w:val="32"/>
        </w:rPr>
        <w:lastRenderedPageBreak/>
        <w:t>Chapter 7 – Radon</w:t>
      </w:r>
    </w:p>
    <w:p w14:paraId="0E8E59CD" w14:textId="77777777" w:rsidR="00E3755B" w:rsidRPr="00007F83" w:rsidRDefault="00E3755B" w:rsidP="00367F98">
      <w:pPr>
        <w:spacing w:line="276" w:lineRule="auto"/>
        <w:rPr>
          <w:rFonts w:ascii="Helvetica Neue" w:hAnsi="Helvetica Neue"/>
          <w:b/>
          <w:sz w:val="32"/>
        </w:rPr>
      </w:pPr>
    </w:p>
    <w:p w14:paraId="420C808E" w14:textId="78FD7F03" w:rsidR="00E3755B" w:rsidRPr="00007F83" w:rsidRDefault="00E3755B" w:rsidP="00E3755B">
      <w:pPr>
        <w:pStyle w:val="BodyText"/>
        <w:spacing w:before="85"/>
        <w:ind w:left="187" w:right="202"/>
        <w:contextualSpacing/>
        <w:rPr>
          <w:rFonts w:ascii="Helvetica Neue" w:hAnsi="Helvetica Neue"/>
          <w:sz w:val="22"/>
          <w:szCs w:val="22"/>
        </w:rPr>
      </w:pPr>
      <w:r w:rsidRPr="00007F83">
        <w:rPr>
          <w:rFonts w:ascii="Helvetica Neue" w:hAnsi="Helvetica Neue"/>
          <w:sz w:val="22"/>
          <w:szCs w:val="22"/>
        </w:rPr>
        <w:t xml:space="preserve">Radon cannot be seen or smelled or tasted. But it may be a problem in </w:t>
      </w:r>
      <w:r w:rsidRPr="00007F83">
        <w:rPr>
          <w:rFonts w:ascii="Helvetica Neue" w:hAnsi="Helvetica Neue" w:cs="Calibri"/>
          <w:sz w:val="22"/>
          <w:szCs w:val="22"/>
        </w:rPr>
        <w:t xml:space="preserve">homes and have a big impact on indoor air quality. Radon is estimated to cause many </w:t>
      </w:r>
      <w:r w:rsidRPr="00007F83">
        <w:rPr>
          <w:rFonts w:ascii="Helvetica Neue" w:hAnsi="Helvetica Neue"/>
          <w:sz w:val="22"/>
          <w:szCs w:val="22"/>
        </w:rPr>
        <w:t>thousands of deaths each year. That’s because when a person breathes air containing radon, they increase their chances for lung cancer. In fact, the U. S. Surgeon General has warned that</w:t>
      </w:r>
      <w:r w:rsidRPr="00007F83">
        <w:rPr>
          <w:rFonts w:ascii="Helvetica Neue" w:hAnsi="Helvetica Neue"/>
          <w:w w:val="99"/>
          <w:sz w:val="22"/>
          <w:szCs w:val="22"/>
        </w:rPr>
        <w:t xml:space="preserve"> </w:t>
      </w:r>
      <w:r w:rsidRPr="00007F83">
        <w:rPr>
          <w:rFonts w:ascii="Helvetica Neue" w:hAnsi="Helvetica Neue"/>
          <w:sz w:val="22"/>
          <w:szCs w:val="22"/>
        </w:rPr>
        <w:t xml:space="preserve">radon is the second leading cause of lung cancer in </w:t>
      </w:r>
      <w:r w:rsidRPr="00007F83">
        <w:rPr>
          <w:rFonts w:ascii="Helvetica Neue" w:hAnsi="Helvetica Neue" w:cs="Calibri"/>
          <w:sz w:val="22"/>
          <w:szCs w:val="22"/>
        </w:rPr>
        <w:t xml:space="preserve">the United States today. Only smoking causes more lung cancer deaths. </w:t>
      </w:r>
      <w:r w:rsidRPr="00007F83">
        <w:rPr>
          <w:rFonts w:ascii="Helvetica Neue" w:hAnsi="Helvetica Neue"/>
          <w:sz w:val="22"/>
          <w:szCs w:val="22"/>
        </w:rPr>
        <w:t xml:space="preserve"> If a family member smokes and the home has high radon levels, their risk of lung cancer is especially high.</w:t>
      </w:r>
    </w:p>
    <w:p w14:paraId="74AC979B" w14:textId="77777777" w:rsidR="00E3755B" w:rsidRPr="00007F83" w:rsidRDefault="00E3755B" w:rsidP="00E3755B">
      <w:pPr>
        <w:pStyle w:val="BodyText"/>
        <w:spacing w:before="85"/>
        <w:ind w:left="187" w:right="202"/>
        <w:contextualSpacing/>
        <w:rPr>
          <w:rFonts w:ascii="Helvetica Neue" w:hAnsi="Helvetica Neue"/>
          <w:sz w:val="20"/>
          <w:szCs w:val="20"/>
        </w:rPr>
      </w:pPr>
    </w:p>
    <w:p w14:paraId="1C411537" w14:textId="77777777" w:rsidR="00E3755B" w:rsidRPr="00007F83" w:rsidRDefault="00E3755B" w:rsidP="00E3755B">
      <w:pPr>
        <w:pStyle w:val="BodyText"/>
        <w:spacing w:before="85"/>
        <w:ind w:left="187" w:right="202"/>
        <w:contextualSpacing/>
        <w:rPr>
          <w:rFonts w:ascii="Helvetica Neue" w:hAnsi="Helvetica Neue"/>
          <w:sz w:val="22"/>
          <w:szCs w:val="22"/>
        </w:rPr>
      </w:pPr>
      <w:r w:rsidRPr="00007F83">
        <w:rPr>
          <w:rFonts w:ascii="Helvetica Neue" w:hAnsi="Helvetica Neue"/>
          <w:sz w:val="22"/>
          <w:szCs w:val="22"/>
        </w:rPr>
        <w:t xml:space="preserve">Families can reduce their risk of lung cancer by lowering the amount of radon in their home. The good news </w:t>
      </w:r>
      <w:r w:rsidRPr="00007F83">
        <w:rPr>
          <w:rFonts w:ascii="Helvetica Neue" w:hAnsi="Helvetica Neue" w:cs="Calibri"/>
          <w:sz w:val="22"/>
          <w:szCs w:val="22"/>
        </w:rPr>
        <w:t xml:space="preserve">is that a radon problem can be fixed, and in most cases, radon levels can be reduced significantly. </w:t>
      </w:r>
      <w:r w:rsidRPr="00007F83">
        <w:rPr>
          <w:rFonts w:ascii="Helvetica Neue" w:hAnsi="Helvetica Neue"/>
          <w:sz w:val="22"/>
          <w:szCs w:val="22"/>
        </w:rPr>
        <w:t xml:space="preserve">Nearly 1 out of every 15 homes in the U.S. is </w:t>
      </w:r>
      <w:r w:rsidRPr="00007F83">
        <w:rPr>
          <w:rFonts w:ascii="Helvetica Neue" w:hAnsi="Helvetica Neue" w:cs="Calibri"/>
          <w:sz w:val="22"/>
          <w:szCs w:val="22"/>
        </w:rPr>
        <w:t xml:space="preserve">estimated to have an elevated radon level. Radon has </w:t>
      </w:r>
      <w:r w:rsidRPr="00007F83">
        <w:rPr>
          <w:rFonts w:ascii="Helvetica Neue" w:hAnsi="Helvetica Neue"/>
          <w:sz w:val="22"/>
          <w:szCs w:val="22"/>
        </w:rPr>
        <w:t>been found in every state in the U.S. and any home can have a radon problem.</w:t>
      </w:r>
    </w:p>
    <w:p w14:paraId="0E79CAF0" w14:textId="77777777" w:rsidR="00E3755B" w:rsidRPr="00007F83" w:rsidRDefault="00E3755B" w:rsidP="00E3755B">
      <w:pPr>
        <w:pStyle w:val="BodyText"/>
        <w:spacing w:before="85"/>
        <w:ind w:left="187" w:right="202"/>
        <w:contextualSpacing/>
        <w:rPr>
          <w:rFonts w:ascii="Helvetica Neue" w:hAnsi="Helvetica Neue"/>
          <w:sz w:val="22"/>
          <w:szCs w:val="22"/>
        </w:rPr>
      </w:pPr>
    </w:p>
    <w:p w14:paraId="716B20AB" w14:textId="3381713C" w:rsidR="00E3755B" w:rsidRPr="00007F83" w:rsidRDefault="00E3755B" w:rsidP="00E3755B">
      <w:pPr>
        <w:pStyle w:val="Heading4"/>
        <w:spacing w:line="255" w:lineRule="auto"/>
        <w:ind w:right="215"/>
        <w:jc w:val="center"/>
        <w:rPr>
          <w:rFonts w:ascii="Helvetica Neue" w:hAnsi="Helvetica Neue"/>
          <w:b/>
          <w:i w:val="0"/>
        </w:rPr>
      </w:pPr>
      <w:r w:rsidRPr="00007F83">
        <w:rPr>
          <w:rFonts w:ascii="Helvetica Neue" w:hAnsi="Helvetica Neue"/>
          <w:b/>
          <w:color w:val="0079C1"/>
        </w:rPr>
        <w:t xml:space="preserve">Where Do Radon Risks Come </w:t>
      </w:r>
      <w:proofErr w:type="gramStart"/>
      <w:r w:rsidRPr="00007F83">
        <w:rPr>
          <w:rFonts w:ascii="Helvetica Neue" w:hAnsi="Helvetica Neue"/>
          <w:b/>
          <w:color w:val="0079C1"/>
        </w:rPr>
        <w:t>From</w:t>
      </w:r>
      <w:proofErr w:type="gramEnd"/>
      <w:r w:rsidRPr="00007F83">
        <w:rPr>
          <w:rFonts w:ascii="Helvetica Neue" w:hAnsi="Helvetica Neue"/>
          <w:b/>
          <w:color w:val="0079C1"/>
        </w:rPr>
        <w:t>?</w:t>
      </w:r>
    </w:p>
    <w:p w14:paraId="07D794DC" w14:textId="77777777" w:rsidR="00E3755B" w:rsidRPr="00007F83" w:rsidRDefault="00E3755B" w:rsidP="00E3755B">
      <w:pPr>
        <w:spacing w:before="10"/>
        <w:contextualSpacing/>
        <w:rPr>
          <w:rFonts w:ascii="Helvetica Neue" w:hAnsi="Helvetica Neue"/>
          <w:sz w:val="20"/>
          <w:szCs w:val="20"/>
        </w:rPr>
      </w:pPr>
    </w:p>
    <w:p w14:paraId="74766009" w14:textId="571652F8" w:rsidR="00E3755B" w:rsidRPr="00007F83" w:rsidRDefault="00E3755B" w:rsidP="00E3755B">
      <w:pPr>
        <w:pStyle w:val="BodyText"/>
        <w:ind w:left="113" w:right="212"/>
        <w:contextualSpacing/>
        <w:rPr>
          <w:rFonts w:ascii="Helvetica Neue" w:hAnsi="Helvetica Neue" w:cs="Calibri"/>
          <w:sz w:val="22"/>
          <w:szCs w:val="22"/>
        </w:rPr>
      </w:pPr>
      <w:r w:rsidRPr="00007F83">
        <w:rPr>
          <w:rFonts w:ascii="Helvetica Neue" w:hAnsi="Helvetica Neue" w:cs="Calibri"/>
          <w:sz w:val="22"/>
          <w:szCs w:val="22"/>
        </w:rPr>
        <w:t xml:space="preserve">Radon comes from the natural (radioactive) </w:t>
      </w:r>
      <w:r w:rsidRPr="00007F83">
        <w:rPr>
          <w:rFonts w:ascii="Helvetica Neue" w:hAnsi="Helvetica Neue"/>
          <w:sz w:val="22"/>
          <w:szCs w:val="22"/>
        </w:rPr>
        <w:t xml:space="preserve">breakdown of uranium in soil, rock and water and gets into the indoor air of a home that everyone breathes. Radon typically enters a building through cracks and holes in walls and floors adjacent or closest to the surround soil. Radon can be found all over the U.S. and it can get into any type of building </w:t>
      </w:r>
      <w:r w:rsidRPr="00007F83">
        <w:rPr>
          <w:rFonts w:ascii="Helvetica Neue" w:hAnsi="Helvetica Neue" w:cs="Calibri"/>
          <w:sz w:val="22"/>
          <w:szCs w:val="22"/>
        </w:rPr>
        <w:t xml:space="preserve">— homes, offices, and schools — and result in a high </w:t>
      </w:r>
      <w:r w:rsidRPr="00007F83">
        <w:rPr>
          <w:rFonts w:ascii="Helvetica Neue" w:hAnsi="Helvetica Neue"/>
          <w:sz w:val="22"/>
          <w:szCs w:val="22"/>
        </w:rPr>
        <w:t>indoor radon level. But a family is most likely to get the greatest exposure at home, where they</w:t>
      </w:r>
      <w:r w:rsidRPr="00007F83">
        <w:rPr>
          <w:rFonts w:ascii="Helvetica Neue" w:hAnsi="Helvetica Neue" w:cs="Calibri"/>
          <w:sz w:val="22"/>
          <w:szCs w:val="22"/>
        </w:rPr>
        <w:t xml:space="preserve"> spend most of their time.</w:t>
      </w:r>
    </w:p>
    <w:p w14:paraId="7C4F283C" w14:textId="77777777" w:rsidR="00E3755B" w:rsidRPr="00007F83" w:rsidRDefault="00E3755B" w:rsidP="00E3755B">
      <w:pPr>
        <w:pStyle w:val="BodyText"/>
        <w:ind w:left="113"/>
        <w:contextualSpacing/>
        <w:rPr>
          <w:rFonts w:ascii="Helvetica Neue" w:hAnsi="Helvetica Neue" w:cs="Calibri"/>
          <w:sz w:val="20"/>
          <w:szCs w:val="20"/>
        </w:rPr>
      </w:pPr>
    </w:p>
    <w:p w14:paraId="03C78674" w14:textId="77777777" w:rsidR="00E3755B" w:rsidRPr="00007F83" w:rsidRDefault="00E3755B" w:rsidP="00E3755B">
      <w:pPr>
        <w:pStyle w:val="BodyText"/>
        <w:ind w:left="113"/>
        <w:contextualSpacing/>
        <w:rPr>
          <w:rFonts w:ascii="Helvetica Neue" w:hAnsi="Helvetica Neue" w:cs="Calibri"/>
          <w:sz w:val="20"/>
          <w:szCs w:val="20"/>
        </w:rPr>
      </w:pPr>
    </w:p>
    <w:p w14:paraId="187DBEF9" w14:textId="77777777" w:rsidR="00E3755B" w:rsidRPr="00007F83" w:rsidRDefault="00E3755B" w:rsidP="00E3755B">
      <w:pPr>
        <w:pStyle w:val="Heading5"/>
        <w:ind w:left="0"/>
        <w:contextualSpacing/>
        <w:rPr>
          <w:rFonts w:ascii="Helvetica Neue" w:hAnsi="Helvetica Neue"/>
          <w:color w:val="0079C1"/>
        </w:rPr>
      </w:pPr>
      <w:r w:rsidRPr="00007F83">
        <w:rPr>
          <w:rFonts w:ascii="Helvetica Neue" w:hAnsi="Helvetica Neue"/>
          <w:color w:val="0079C1"/>
        </w:rPr>
        <w:t>Testing for Radon</w:t>
      </w:r>
    </w:p>
    <w:p w14:paraId="2B141E17" w14:textId="77777777" w:rsidR="00E3755B" w:rsidRPr="00007F83" w:rsidRDefault="00E3755B" w:rsidP="00E3755B">
      <w:pPr>
        <w:pStyle w:val="Heading5"/>
        <w:ind w:left="0"/>
        <w:contextualSpacing/>
        <w:rPr>
          <w:rFonts w:ascii="Helvetica Neue" w:hAnsi="Helvetica Neue"/>
          <w:color w:val="0079C1"/>
          <w:sz w:val="20"/>
          <w:szCs w:val="20"/>
        </w:rPr>
      </w:pPr>
    </w:p>
    <w:p w14:paraId="3DD324B5" w14:textId="77777777" w:rsidR="00E3755B" w:rsidRPr="00007F83" w:rsidRDefault="00E3755B" w:rsidP="00E3755B">
      <w:pPr>
        <w:ind w:left="113" w:right="271"/>
        <w:contextualSpacing/>
        <w:rPr>
          <w:rFonts w:ascii="Helvetica Neue" w:eastAsia="Calibri" w:hAnsi="Helvetica Neue"/>
        </w:rPr>
      </w:pPr>
      <w:r w:rsidRPr="00007F83">
        <w:rPr>
          <w:rFonts w:ascii="Helvetica Neue" w:eastAsia="Calibri" w:hAnsi="Helvetica Neue" w:cs="Calibri"/>
        </w:rPr>
        <w:t>Testing is the only way to know if a family is</w:t>
      </w:r>
      <w:r w:rsidRPr="00007F83">
        <w:rPr>
          <w:rFonts w:ascii="Helvetica Neue" w:eastAsia="Calibri" w:hAnsi="Helvetica Neue"/>
        </w:rPr>
        <w:t xml:space="preserve"> at risk from radon. The EPA and the Surgeon General </w:t>
      </w:r>
      <w:r w:rsidRPr="00007F83">
        <w:rPr>
          <w:rFonts w:ascii="Helvetica Neue" w:eastAsia="Calibri" w:hAnsi="Helvetica Neue" w:cs="Calibri"/>
        </w:rPr>
        <w:t>recommend testing all homes at the lowest livable level for radon. EPA also recommends testing in schools. It’s easy to find out if a home has high levels of radon. Families can</w:t>
      </w:r>
      <w:r w:rsidRPr="00007F83">
        <w:rPr>
          <w:rFonts w:ascii="Helvetica Neue" w:eastAsia="Calibri" w:hAnsi="Helvetica Neue"/>
        </w:rPr>
        <w:t xml:space="preserve"> do a radon test on their own or they can hire a professional. There are two main types of radon tests that are do-it-yourself:</w:t>
      </w:r>
    </w:p>
    <w:p w14:paraId="6834111D" w14:textId="77777777" w:rsidR="00E3755B" w:rsidRPr="00007F83" w:rsidRDefault="00E3755B" w:rsidP="00E3755B">
      <w:pPr>
        <w:ind w:left="113" w:right="271"/>
        <w:contextualSpacing/>
        <w:rPr>
          <w:rFonts w:ascii="Helvetica Neue" w:eastAsia="Calibri" w:hAnsi="Helvetica Neue"/>
          <w:sz w:val="16"/>
          <w:szCs w:val="16"/>
        </w:rPr>
      </w:pPr>
    </w:p>
    <w:p w14:paraId="30816BD0" w14:textId="77777777" w:rsidR="00E3755B" w:rsidRPr="00007F83" w:rsidRDefault="00E3755B" w:rsidP="00E3755B">
      <w:pPr>
        <w:widowControl w:val="0"/>
        <w:numPr>
          <w:ilvl w:val="0"/>
          <w:numId w:val="18"/>
        </w:numPr>
        <w:tabs>
          <w:tab w:val="left" w:pos="460"/>
        </w:tabs>
        <w:spacing w:before="49"/>
        <w:ind w:left="460" w:right="259"/>
        <w:contextualSpacing/>
        <w:rPr>
          <w:rFonts w:ascii="Helvetica Neue" w:eastAsia="Calibri" w:hAnsi="Helvetica Neue"/>
        </w:rPr>
      </w:pPr>
      <w:r w:rsidRPr="00007F83">
        <w:rPr>
          <w:rFonts w:ascii="Helvetica Neue" w:eastAsia="Calibri" w:hAnsi="Helvetica Neue"/>
        </w:rPr>
        <w:t>A long-term test lasts 3 months to a year. These</w:t>
      </w:r>
      <w:r w:rsidRPr="00007F83">
        <w:rPr>
          <w:rFonts w:ascii="Helvetica Neue" w:eastAsia="Calibri" w:hAnsi="Helvetica Neue"/>
          <w:w w:val="99"/>
        </w:rPr>
        <w:t xml:space="preserve"> </w:t>
      </w:r>
      <w:r w:rsidRPr="00007F83">
        <w:rPr>
          <w:rFonts w:ascii="Helvetica Neue" w:eastAsia="Calibri" w:hAnsi="Helvetica Neue"/>
        </w:rPr>
        <w:t>tests are more likely to give a home’s year</w:t>
      </w:r>
      <w:r w:rsidRPr="00007F83">
        <w:rPr>
          <w:rFonts w:ascii="Helvetica Neue" w:eastAsia="Calibri" w:hAnsi="Helvetica Neue"/>
          <w:w w:val="99"/>
        </w:rPr>
        <w:t xml:space="preserve"> </w:t>
      </w:r>
      <w:r w:rsidRPr="00007F83">
        <w:rPr>
          <w:rFonts w:ascii="Helvetica Neue" w:eastAsia="Calibri" w:hAnsi="Helvetica Neue"/>
        </w:rPr>
        <w:t>round average radon level. Radon levels vary</w:t>
      </w:r>
      <w:r w:rsidRPr="00007F83">
        <w:rPr>
          <w:rFonts w:ascii="Helvetica Neue" w:eastAsia="Calibri" w:hAnsi="Helvetica Neue"/>
          <w:w w:val="99"/>
        </w:rPr>
        <w:t xml:space="preserve"> </w:t>
      </w:r>
      <w:r w:rsidRPr="00007F83">
        <w:rPr>
          <w:rFonts w:ascii="Helvetica Neue" w:eastAsia="Calibri" w:hAnsi="Helvetica Neue" w:cs="Calibri"/>
        </w:rPr>
        <w:t xml:space="preserve">throughout the year. Longer lasting tests are </w:t>
      </w:r>
      <w:r w:rsidRPr="00007F83">
        <w:rPr>
          <w:rFonts w:ascii="Helvetica Neue" w:eastAsia="Calibri" w:hAnsi="Helvetica Neue"/>
        </w:rPr>
        <w:t>recommended.</w:t>
      </w:r>
    </w:p>
    <w:p w14:paraId="7011E213" w14:textId="77777777" w:rsidR="00E3755B" w:rsidRPr="00007F83" w:rsidRDefault="00E3755B" w:rsidP="00E3755B">
      <w:pPr>
        <w:widowControl w:val="0"/>
        <w:numPr>
          <w:ilvl w:val="0"/>
          <w:numId w:val="18"/>
        </w:numPr>
        <w:tabs>
          <w:tab w:val="left" w:pos="460"/>
        </w:tabs>
        <w:ind w:left="460" w:right="770"/>
        <w:contextualSpacing/>
        <w:rPr>
          <w:rFonts w:ascii="Helvetica Neue" w:eastAsia="Calibri" w:hAnsi="Helvetica Neue"/>
        </w:rPr>
      </w:pPr>
      <w:r w:rsidRPr="00007F83">
        <w:rPr>
          <w:rFonts w:ascii="Helvetica Neue" w:eastAsia="Calibri" w:hAnsi="Helvetica Neue"/>
        </w:rPr>
        <w:t>A short-term test lasts 2-4 days. This is the</w:t>
      </w:r>
      <w:r w:rsidRPr="00007F83">
        <w:rPr>
          <w:rFonts w:ascii="Helvetica Neue" w:eastAsia="Calibri" w:hAnsi="Helvetica Neue"/>
          <w:w w:val="99"/>
        </w:rPr>
        <w:t xml:space="preserve"> </w:t>
      </w:r>
      <w:r w:rsidRPr="00007F83">
        <w:rPr>
          <w:rFonts w:ascii="Helvetica Neue" w:eastAsia="Calibri" w:hAnsi="Helvetica Neue"/>
        </w:rPr>
        <w:t>quickest way to check a home.</w:t>
      </w:r>
    </w:p>
    <w:p w14:paraId="791AF919" w14:textId="77777777" w:rsidR="00E3755B" w:rsidRPr="00007F83" w:rsidRDefault="00E3755B" w:rsidP="00E3755B">
      <w:pPr>
        <w:contextualSpacing/>
        <w:rPr>
          <w:rFonts w:ascii="Helvetica Neue" w:hAnsi="Helvetica Neue"/>
          <w:sz w:val="20"/>
          <w:szCs w:val="20"/>
        </w:rPr>
      </w:pPr>
    </w:p>
    <w:p w14:paraId="1AD31A36" w14:textId="77777777" w:rsidR="00E3755B" w:rsidRPr="00007F83" w:rsidRDefault="00E3755B" w:rsidP="00E3755B">
      <w:pPr>
        <w:spacing w:before="82"/>
        <w:ind w:left="113" w:right="118"/>
        <w:contextualSpacing/>
        <w:rPr>
          <w:rFonts w:ascii="Helvetica Neue" w:eastAsia="Calibri" w:hAnsi="Helvetica Neue"/>
        </w:rPr>
      </w:pPr>
      <w:r w:rsidRPr="00007F83">
        <w:rPr>
          <w:rFonts w:ascii="Helvetica Neue" w:eastAsia="Calibri" w:hAnsi="Helvetica Neue"/>
        </w:rPr>
        <w:t xml:space="preserve">A family can purchase a radon kit in a hardware store, a </w:t>
      </w:r>
      <w:r w:rsidRPr="00007F83">
        <w:rPr>
          <w:rFonts w:ascii="Helvetica Neue" w:eastAsia="Calibri" w:hAnsi="Helvetica Neue" w:cs="Calibri"/>
        </w:rPr>
        <w:t>discount store or online. Testing does not require any protective equipment</w:t>
      </w:r>
      <w:r w:rsidRPr="00007F83">
        <w:rPr>
          <w:rFonts w:ascii="Helvetica Neue" w:eastAsia="Calibri" w:hAnsi="Helvetica Neue"/>
        </w:rPr>
        <w:t>. Testing methods make a significant impact on the results of the test. Families should be advised to be cautious to read all directions and label the test completely as described on the package, and to avoid moving the test kit around after it is originally placed in a room.</w:t>
      </w:r>
    </w:p>
    <w:p w14:paraId="2FA15346" w14:textId="77777777" w:rsidR="00E3755B" w:rsidRPr="00007F83" w:rsidRDefault="00E3755B" w:rsidP="00E3755B">
      <w:pPr>
        <w:spacing w:before="10"/>
        <w:contextualSpacing/>
        <w:rPr>
          <w:rFonts w:ascii="Helvetica Neue" w:hAnsi="Helvetica Neue"/>
          <w:sz w:val="20"/>
          <w:szCs w:val="20"/>
        </w:rPr>
      </w:pPr>
    </w:p>
    <w:p w14:paraId="5B046D1C" w14:textId="77777777" w:rsidR="00E3755B" w:rsidRPr="00007F83" w:rsidRDefault="00E3755B" w:rsidP="00E3755B">
      <w:pPr>
        <w:spacing w:before="10"/>
        <w:contextualSpacing/>
        <w:rPr>
          <w:rFonts w:ascii="Helvetica Neue" w:hAnsi="Helvetica Neue"/>
          <w:sz w:val="20"/>
          <w:szCs w:val="20"/>
        </w:rPr>
      </w:pPr>
    </w:p>
    <w:p w14:paraId="53DAAC5A" w14:textId="77777777" w:rsidR="00E3755B" w:rsidRPr="00007F83" w:rsidRDefault="00E3755B" w:rsidP="00E3755B">
      <w:pPr>
        <w:pStyle w:val="Heading5"/>
        <w:ind w:left="0"/>
        <w:contextualSpacing/>
        <w:rPr>
          <w:rFonts w:ascii="Helvetica Neue" w:hAnsi="Helvetica Neue"/>
          <w:color w:val="0079C1"/>
        </w:rPr>
      </w:pPr>
      <w:r w:rsidRPr="00007F83">
        <w:rPr>
          <w:rFonts w:ascii="Helvetica Neue" w:hAnsi="Helvetica Neue"/>
          <w:color w:val="0079C1"/>
        </w:rPr>
        <w:t>Understanding Radon Test Results</w:t>
      </w:r>
    </w:p>
    <w:p w14:paraId="0712E917" w14:textId="77777777" w:rsidR="00E3755B" w:rsidRPr="00007F83" w:rsidRDefault="00E3755B" w:rsidP="00E3755B">
      <w:pPr>
        <w:pStyle w:val="Heading5"/>
        <w:ind w:left="0"/>
        <w:contextualSpacing/>
        <w:rPr>
          <w:rFonts w:ascii="Helvetica Neue" w:hAnsi="Helvetica Neue"/>
          <w:color w:val="0079C1"/>
          <w:sz w:val="20"/>
          <w:szCs w:val="20"/>
        </w:rPr>
      </w:pPr>
    </w:p>
    <w:p w14:paraId="7B84DC83" w14:textId="77777777" w:rsidR="00E3755B" w:rsidRPr="00007F83" w:rsidRDefault="00E3755B" w:rsidP="00E3755B">
      <w:pPr>
        <w:pStyle w:val="Heading5"/>
        <w:ind w:left="90"/>
        <w:contextualSpacing/>
        <w:rPr>
          <w:rFonts w:ascii="Helvetica Neue" w:hAnsi="Helvetica Neue"/>
          <w:sz w:val="22"/>
          <w:szCs w:val="22"/>
        </w:rPr>
      </w:pPr>
      <w:r w:rsidRPr="00007F83">
        <w:rPr>
          <w:rFonts w:ascii="Helvetica Neue" w:hAnsi="Helvetica Neue"/>
          <w:sz w:val="22"/>
          <w:szCs w:val="22"/>
        </w:rPr>
        <w:t xml:space="preserve">The amount of radon in the air is measured in </w:t>
      </w:r>
      <w:r w:rsidRPr="00007F83">
        <w:rPr>
          <w:rFonts w:ascii="Helvetica Neue" w:hAnsi="Helvetica Neue" w:cs="Calibri"/>
          <w:sz w:val="22"/>
          <w:szCs w:val="22"/>
        </w:rPr>
        <w:t>“picocuries per liter of air” or “</w:t>
      </w:r>
      <w:proofErr w:type="spellStart"/>
      <w:r w:rsidRPr="00007F83">
        <w:rPr>
          <w:rFonts w:ascii="Helvetica Neue" w:hAnsi="Helvetica Neue" w:cs="Calibri"/>
          <w:sz w:val="22"/>
          <w:szCs w:val="22"/>
        </w:rPr>
        <w:t>pCi</w:t>
      </w:r>
      <w:proofErr w:type="spellEnd"/>
      <w:r w:rsidRPr="00007F83">
        <w:rPr>
          <w:rFonts w:ascii="Helvetica Neue" w:hAnsi="Helvetica Neue" w:cs="Calibri"/>
          <w:sz w:val="22"/>
          <w:szCs w:val="22"/>
        </w:rPr>
        <w:t xml:space="preserve">/L”. The average </w:t>
      </w:r>
      <w:r w:rsidRPr="00007F83">
        <w:rPr>
          <w:rFonts w:ascii="Helvetica Neue" w:hAnsi="Helvetica Neue"/>
          <w:sz w:val="22"/>
          <w:szCs w:val="22"/>
        </w:rPr>
        <w:t xml:space="preserve">indoor radon level is about 1.3 </w:t>
      </w:r>
      <w:proofErr w:type="spellStart"/>
      <w:r w:rsidRPr="00007F83">
        <w:rPr>
          <w:rFonts w:ascii="Helvetica Neue" w:hAnsi="Helvetica Neue"/>
          <w:sz w:val="22"/>
          <w:szCs w:val="22"/>
        </w:rPr>
        <w:t>pCi</w:t>
      </w:r>
      <w:proofErr w:type="spellEnd"/>
      <w:r w:rsidRPr="00007F83">
        <w:rPr>
          <w:rFonts w:ascii="Helvetica Neue" w:hAnsi="Helvetica Neue"/>
          <w:sz w:val="22"/>
          <w:szCs w:val="22"/>
        </w:rPr>
        <w:t xml:space="preserve">/L. The EPA and the </w:t>
      </w:r>
      <w:r w:rsidRPr="00007F83">
        <w:rPr>
          <w:rFonts w:ascii="Helvetica Neue" w:hAnsi="Helvetica Neue" w:cs="Calibri"/>
          <w:sz w:val="22"/>
          <w:szCs w:val="22"/>
        </w:rPr>
        <w:t>U.S. Surgeon General recommend a radon mitigation system if the</w:t>
      </w:r>
      <w:r w:rsidRPr="00007F83">
        <w:rPr>
          <w:rFonts w:ascii="Helvetica Neue" w:hAnsi="Helvetica Neue"/>
          <w:sz w:val="22"/>
          <w:szCs w:val="22"/>
        </w:rPr>
        <w:t xml:space="preserve"> indoor radon level is 4 </w:t>
      </w:r>
      <w:proofErr w:type="spellStart"/>
      <w:r w:rsidRPr="00007F83">
        <w:rPr>
          <w:rFonts w:ascii="Helvetica Neue" w:hAnsi="Helvetica Neue"/>
          <w:sz w:val="22"/>
          <w:szCs w:val="22"/>
        </w:rPr>
        <w:t>pCi</w:t>
      </w:r>
      <w:proofErr w:type="spellEnd"/>
      <w:r w:rsidRPr="00007F83">
        <w:rPr>
          <w:rFonts w:ascii="Helvetica Neue" w:hAnsi="Helvetica Neue"/>
          <w:sz w:val="22"/>
          <w:szCs w:val="22"/>
        </w:rPr>
        <w:t>/L or higher. Families may also</w:t>
      </w:r>
      <w:r w:rsidRPr="00007F83">
        <w:rPr>
          <w:rFonts w:ascii="Helvetica Neue" w:hAnsi="Helvetica Neue"/>
          <w:w w:val="99"/>
          <w:sz w:val="22"/>
          <w:szCs w:val="22"/>
        </w:rPr>
        <w:t xml:space="preserve"> </w:t>
      </w:r>
      <w:r w:rsidRPr="00007F83">
        <w:rPr>
          <w:rFonts w:ascii="Helvetica Neue" w:hAnsi="Helvetica Neue" w:cs="Calibri"/>
          <w:sz w:val="22"/>
          <w:szCs w:val="22"/>
        </w:rPr>
        <w:t xml:space="preserve">consider taking action even if the level is between 2 </w:t>
      </w:r>
      <w:r w:rsidRPr="00007F83">
        <w:rPr>
          <w:rFonts w:ascii="Helvetica Neue" w:hAnsi="Helvetica Neue"/>
          <w:sz w:val="22"/>
          <w:szCs w:val="22"/>
        </w:rPr>
        <w:t xml:space="preserve">to 4 </w:t>
      </w:r>
      <w:proofErr w:type="spellStart"/>
      <w:r w:rsidRPr="00007F83">
        <w:rPr>
          <w:rFonts w:ascii="Helvetica Neue" w:hAnsi="Helvetica Neue"/>
          <w:sz w:val="22"/>
          <w:szCs w:val="22"/>
        </w:rPr>
        <w:t>pCi</w:t>
      </w:r>
      <w:proofErr w:type="spellEnd"/>
      <w:r w:rsidRPr="00007F83">
        <w:rPr>
          <w:rFonts w:ascii="Helvetica Neue" w:hAnsi="Helvetica Neue"/>
          <w:sz w:val="22"/>
          <w:szCs w:val="22"/>
        </w:rPr>
        <w:t xml:space="preserve">/L. </w:t>
      </w:r>
    </w:p>
    <w:p w14:paraId="6588E3C3" w14:textId="77777777" w:rsidR="00E3755B" w:rsidRPr="00007F83" w:rsidRDefault="00E3755B" w:rsidP="00E3755B">
      <w:pPr>
        <w:pStyle w:val="Heading5"/>
        <w:ind w:left="90"/>
        <w:contextualSpacing/>
        <w:rPr>
          <w:rFonts w:ascii="Helvetica Neue" w:hAnsi="Helvetica Neue"/>
          <w:sz w:val="22"/>
          <w:szCs w:val="22"/>
        </w:rPr>
      </w:pPr>
    </w:p>
    <w:p w14:paraId="5D3DE91B" w14:textId="77777777" w:rsidR="00E3755B" w:rsidRPr="00007F83" w:rsidRDefault="00E3755B" w:rsidP="00E3755B">
      <w:pPr>
        <w:ind w:left="117"/>
        <w:contextualSpacing/>
        <w:rPr>
          <w:rFonts w:ascii="Helvetica Neue" w:hAnsi="Helvetica Neue"/>
        </w:rPr>
      </w:pPr>
    </w:p>
    <w:p w14:paraId="2B2497D6" w14:textId="77777777" w:rsidR="00E3755B" w:rsidRPr="00007F83" w:rsidRDefault="00E3755B" w:rsidP="00E3755B">
      <w:pPr>
        <w:pStyle w:val="BodyText"/>
        <w:ind w:left="117" w:right="503"/>
        <w:contextualSpacing/>
        <w:rPr>
          <w:rFonts w:ascii="Helvetica Neue" w:hAnsi="Helvetica Neue"/>
          <w:sz w:val="22"/>
          <w:szCs w:val="22"/>
        </w:rPr>
      </w:pPr>
      <w:r w:rsidRPr="00007F83">
        <w:rPr>
          <w:rFonts w:ascii="Helvetica Neue" w:hAnsi="Helvetica Neue"/>
          <w:noProof/>
          <w:sz w:val="22"/>
          <w:szCs w:val="22"/>
        </w:rPr>
        <w:drawing>
          <wp:anchor distT="0" distB="0" distL="114300" distR="114300" simplePos="0" relativeHeight="251688960" behindDoc="1" locked="0" layoutInCell="1" allowOverlap="1" wp14:anchorId="70F9640F" wp14:editId="2A8080C5">
            <wp:simplePos x="0" y="0"/>
            <wp:positionH relativeFrom="column">
              <wp:posOffset>76200</wp:posOffset>
            </wp:positionH>
            <wp:positionV relativeFrom="paragraph">
              <wp:posOffset>-3810</wp:posOffset>
            </wp:positionV>
            <wp:extent cx="1823085" cy="1200150"/>
            <wp:effectExtent l="0" t="0" r="5715" b="0"/>
            <wp:wrapThrough wrapText="bothSides">
              <wp:wrapPolygon edited="0">
                <wp:start x="0" y="0"/>
                <wp:lineTo x="0" y="21257"/>
                <wp:lineTo x="21442" y="21257"/>
                <wp:lineTo x="2144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08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E1BD37" w14:textId="77777777" w:rsidR="00E3755B" w:rsidRPr="00007F83" w:rsidRDefault="00E3755B" w:rsidP="00E3755B">
      <w:pPr>
        <w:pStyle w:val="BodyText"/>
        <w:ind w:left="117" w:right="503"/>
        <w:contextualSpacing/>
        <w:jc w:val="center"/>
        <w:rPr>
          <w:rFonts w:ascii="Helvetica Neue" w:hAnsi="Helvetica Neue"/>
          <w:b/>
          <w:color w:val="0079C1"/>
          <w:sz w:val="36"/>
          <w:szCs w:val="36"/>
        </w:rPr>
      </w:pPr>
      <w:r w:rsidRPr="00007F83">
        <w:rPr>
          <w:rFonts w:ascii="Helvetica Neue" w:hAnsi="Helvetica Neue" w:cs="Arial"/>
          <w:b/>
          <w:color w:val="0079C1"/>
          <w:sz w:val="36"/>
          <w:szCs w:val="36"/>
        </w:rPr>
        <w:t xml:space="preserve">What can you do </w:t>
      </w:r>
      <w:r w:rsidRPr="00007F83">
        <w:rPr>
          <w:rFonts w:ascii="Helvetica Neue" w:hAnsi="Helvetica Neue"/>
          <w:b/>
          <w:color w:val="0079C1"/>
          <w:sz w:val="36"/>
          <w:szCs w:val="36"/>
        </w:rPr>
        <w:t xml:space="preserve">to help the </w:t>
      </w:r>
      <w:proofErr w:type="gramStart"/>
      <w:r w:rsidRPr="00007F83">
        <w:rPr>
          <w:rFonts w:ascii="Helvetica Neue" w:hAnsi="Helvetica Neue"/>
          <w:b/>
          <w:color w:val="0079C1"/>
          <w:sz w:val="36"/>
          <w:szCs w:val="36"/>
        </w:rPr>
        <w:t>families</w:t>
      </w:r>
      <w:proofErr w:type="gramEnd"/>
      <w:r w:rsidRPr="00007F83">
        <w:rPr>
          <w:rFonts w:ascii="Helvetica Neue" w:hAnsi="Helvetica Neue"/>
          <w:b/>
          <w:color w:val="0079C1"/>
          <w:sz w:val="36"/>
          <w:szCs w:val="36"/>
        </w:rPr>
        <w:t xml:space="preserve"> </w:t>
      </w:r>
    </w:p>
    <w:p w14:paraId="3024C3F8" w14:textId="77777777" w:rsidR="00E3755B" w:rsidRPr="00007F83" w:rsidRDefault="00E3755B" w:rsidP="00E3755B">
      <w:pPr>
        <w:pStyle w:val="BodyText"/>
        <w:ind w:left="117" w:right="503"/>
        <w:contextualSpacing/>
        <w:jc w:val="center"/>
        <w:rPr>
          <w:rFonts w:ascii="Helvetica Neue" w:hAnsi="Helvetica Neue"/>
          <w:b/>
          <w:color w:val="0079C1"/>
          <w:sz w:val="36"/>
          <w:szCs w:val="36"/>
        </w:rPr>
      </w:pPr>
      <w:r w:rsidRPr="00007F83">
        <w:rPr>
          <w:rFonts w:ascii="Helvetica Neue" w:hAnsi="Helvetica Neue"/>
          <w:b/>
          <w:color w:val="0079C1"/>
          <w:sz w:val="36"/>
          <w:szCs w:val="36"/>
        </w:rPr>
        <w:t>and communities you serve?</w:t>
      </w:r>
    </w:p>
    <w:p w14:paraId="0D7EC488" w14:textId="77777777" w:rsidR="00E3755B" w:rsidRPr="00007F83" w:rsidRDefault="00E3755B" w:rsidP="00E3755B">
      <w:pPr>
        <w:pStyle w:val="BodyText"/>
        <w:ind w:left="117" w:right="503"/>
        <w:contextualSpacing/>
        <w:jc w:val="center"/>
        <w:rPr>
          <w:rFonts w:ascii="Helvetica Neue" w:hAnsi="Helvetica Neue"/>
          <w:i/>
          <w:color w:val="0079C1"/>
          <w:sz w:val="36"/>
          <w:szCs w:val="36"/>
        </w:rPr>
      </w:pPr>
      <w:r w:rsidRPr="00007F83">
        <w:rPr>
          <w:rFonts w:ascii="Helvetica Neue" w:hAnsi="Helvetica Neue"/>
          <w:i/>
          <w:color w:val="0079C1"/>
          <w:sz w:val="36"/>
          <w:szCs w:val="36"/>
        </w:rPr>
        <w:t>Actions for Living in a Healthy Home</w:t>
      </w:r>
    </w:p>
    <w:p w14:paraId="53465B2A" w14:textId="77777777" w:rsidR="00E3755B" w:rsidRPr="00007F83" w:rsidRDefault="00E3755B" w:rsidP="00E3755B">
      <w:pPr>
        <w:pStyle w:val="BodyText"/>
        <w:ind w:left="117" w:right="503"/>
        <w:contextualSpacing/>
        <w:rPr>
          <w:rFonts w:ascii="Helvetica Neue" w:hAnsi="Helvetica Neue" w:cs="Arial"/>
          <w:color w:val="0079C1"/>
          <w:sz w:val="26"/>
          <w:szCs w:val="26"/>
        </w:rPr>
      </w:pPr>
    </w:p>
    <w:p w14:paraId="4D243838" w14:textId="77777777" w:rsidR="00E3755B" w:rsidRPr="00007F83" w:rsidRDefault="00E3755B" w:rsidP="00E3755B">
      <w:pPr>
        <w:pStyle w:val="BodyText"/>
        <w:ind w:left="117" w:right="503"/>
        <w:contextualSpacing/>
        <w:rPr>
          <w:rFonts w:ascii="Helvetica Neue" w:hAnsi="Helvetica Neue" w:cs="Arial"/>
          <w:color w:val="0079C1"/>
          <w:sz w:val="26"/>
          <w:szCs w:val="26"/>
        </w:rPr>
      </w:pPr>
    </w:p>
    <w:p w14:paraId="018D8DA5" w14:textId="77777777" w:rsidR="00E3755B" w:rsidRPr="00007F83" w:rsidRDefault="00E3755B" w:rsidP="00E3755B">
      <w:pPr>
        <w:pStyle w:val="BodyText"/>
        <w:ind w:left="0" w:right="503"/>
        <w:contextualSpacing/>
        <w:rPr>
          <w:rFonts w:ascii="Helvetica Neue" w:hAnsi="Helvetica Neue" w:cs="Arial"/>
          <w:color w:val="0079C1"/>
          <w:sz w:val="26"/>
          <w:szCs w:val="26"/>
        </w:rPr>
      </w:pPr>
      <w:r w:rsidRPr="00007F83">
        <w:rPr>
          <w:rFonts w:ascii="Helvetica Neue" w:hAnsi="Helvetica Neue" w:cs="Arial"/>
          <w:color w:val="0079C1"/>
          <w:sz w:val="26"/>
          <w:szCs w:val="26"/>
        </w:rPr>
        <w:t>Family Health and Safety</w:t>
      </w:r>
    </w:p>
    <w:p w14:paraId="2E7FA97E" w14:textId="77777777" w:rsidR="00E3755B" w:rsidRPr="00007F83" w:rsidRDefault="00E3755B" w:rsidP="00E3755B">
      <w:pPr>
        <w:pStyle w:val="BodyText"/>
        <w:ind w:left="0" w:right="503"/>
        <w:contextualSpacing/>
        <w:rPr>
          <w:rFonts w:ascii="Helvetica Neue" w:hAnsi="Helvetica Neue" w:cs="Arial"/>
          <w:color w:val="0079C1"/>
          <w:sz w:val="20"/>
          <w:szCs w:val="20"/>
        </w:rPr>
      </w:pPr>
    </w:p>
    <w:p w14:paraId="7296033D" w14:textId="77777777" w:rsidR="00E3755B" w:rsidRPr="00007F83" w:rsidRDefault="00E3755B" w:rsidP="00E3755B">
      <w:pPr>
        <w:pStyle w:val="BodyText"/>
        <w:ind w:left="90" w:right="503"/>
        <w:contextualSpacing/>
        <w:rPr>
          <w:rFonts w:ascii="Helvetica Neue" w:hAnsi="Helvetica Neue" w:cs="Arial"/>
          <w:color w:val="0079C1"/>
          <w:sz w:val="26"/>
          <w:szCs w:val="26"/>
        </w:rPr>
      </w:pPr>
      <w:r w:rsidRPr="00007F83">
        <w:rPr>
          <w:rFonts w:ascii="Helvetica Neue" w:hAnsi="Helvetica Neue"/>
          <w:sz w:val="22"/>
          <w:szCs w:val="22"/>
        </w:rPr>
        <w:t>It is not possible to get rid of the uranium or soil that is causing the radon problem in a home, but there are other things that families can do. The goal is to reduce the radon levels in the home by stopping it from entering. The most important points to communicate to a family is that they need to be informed and educated about the dangers of radon, how to test homes, and remedial measures available to them when radon levels are too high.</w:t>
      </w:r>
    </w:p>
    <w:p w14:paraId="000736E9" w14:textId="77777777" w:rsidR="00E3755B" w:rsidRPr="00007F83" w:rsidRDefault="00E3755B" w:rsidP="00E3755B">
      <w:pPr>
        <w:contextualSpacing/>
        <w:rPr>
          <w:rFonts w:ascii="Helvetica Neue" w:hAnsi="Helvetica Neue"/>
          <w:sz w:val="20"/>
          <w:szCs w:val="20"/>
        </w:rPr>
      </w:pPr>
    </w:p>
    <w:p w14:paraId="2FD22831" w14:textId="77777777" w:rsidR="00E3755B" w:rsidRPr="00007F83" w:rsidRDefault="00E3755B" w:rsidP="00E3755B">
      <w:pPr>
        <w:contextualSpacing/>
        <w:rPr>
          <w:rFonts w:ascii="Helvetica Neue" w:hAnsi="Helvetica Neue"/>
          <w:sz w:val="20"/>
          <w:szCs w:val="20"/>
        </w:rPr>
      </w:pPr>
    </w:p>
    <w:p w14:paraId="2C5CA556" w14:textId="77777777" w:rsidR="00E3755B" w:rsidRPr="00007F83" w:rsidRDefault="00E3755B" w:rsidP="00E3755B">
      <w:pPr>
        <w:pStyle w:val="Heading5"/>
        <w:ind w:left="0"/>
        <w:contextualSpacing/>
        <w:rPr>
          <w:rFonts w:ascii="Helvetica Neue" w:hAnsi="Helvetica Neue"/>
          <w:color w:val="0079C1"/>
        </w:rPr>
      </w:pPr>
      <w:r w:rsidRPr="00007F83">
        <w:rPr>
          <w:rFonts w:ascii="Helvetica Neue" w:hAnsi="Helvetica Neue"/>
          <w:color w:val="0079C1"/>
        </w:rPr>
        <w:t>A Radon Problem Can Be Fixed</w:t>
      </w:r>
    </w:p>
    <w:p w14:paraId="793FAAEE" w14:textId="77777777" w:rsidR="00E3755B" w:rsidRPr="00007F83" w:rsidRDefault="00E3755B" w:rsidP="00E3755B">
      <w:pPr>
        <w:pStyle w:val="Heading5"/>
        <w:ind w:left="0"/>
        <w:contextualSpacing/>
        <w:rPr>
          <w:rFonts w:ascii="Helvetica Neue" w:hAnsi="Helvetica Neue"/>
          <w:color w:val="0079C1"/>
          <w:sz w:val="20"/>
          <w:szCs w:val="20"/>
        </w:rPr>
      </w:pPr>
    </w:p>
    <w:p w14:paraId="1A8D72BC" w14:textId="77777777" w:rsidR="00E3755B" w:rsidRPr="00007F83" w:rsidRDefault="00E3755B" w:rsidP="00E3755B">
      <w:pPr>
        <w:pStyle w:val="Heading5"/>
        <w:ind w:left="90"/>
        <w:contextualSpacing/>
        <w:rPr>
          <w:rFonts w:ascii="Helvetica Neue" w:hAnsi="Helvetica Neue"/>
        </w:rPr>
      </w:pPr>
      <w:r w:rsidRPr="00007F83">
        <w:rPr>
          <w:rFonts w:ascii="Helvetica Neue" w:hAnsi="Helvetica Neue" w:cs="Calibri"/>
          <w:sz w:val="22"/>
          <w:szCs w:val="22"/>
        </w:rPr>
        <w:t xml:space="preserve">Radon reduction systems work and they are not too costly. Installing a radon mitigation system will help “mitigate” or reduce radon indoors. Some radon reduction systems can reduce radon levels in a </w:t>
      </w:r>
      <w:r w:rsidRPr="00007F83">
        <w:rPr>
          <w:rFonts w:ascii="Helvetica Neue" w:hAnsi="Helvetica Neue"/>
          <w:sz w:val="22"/>
          <w:szCs w:val="22"/>
        </w:rPr>
        <w:t>home by up to 99%. Even very high levels can be</w:t>
      </w:r>
      <w:r w:rsidRPr="00007F83">
        <w:rPr>
          <w:rFonts w:ascii="Helvetica Neue" w:hAnsi="Helvetica Neue"/>
          <w:w w:val="99"/>
          <w:sz w:val="22"/>
          <w:szCs w:val="22"/>
        </w:rPr>
        <w:t xml:space="preserve"> </w:t>
      </w:r>
      <w:r w:rsidRPr="00007F83">
        <w:rPr>
          <w:rFonts w:ascii="Helvetica Neue" w:hAnsi="Helvetica Neue"/>
          <w:sz w:val="22"/>
          <w:szCs w:val="22"/>
        </w:rPr>
        <w:t>reduced to acceptable levels with an appropriate installation.</w:t>
      </w:r>
    </w:p>
    <w:p w14:paraId="3F775CF4" w14:textId="77777777" w:rsidR="00E3755B" w:rsidRPr="00007F83" w:rsidRDefault="00E3755B" w:rsidP="00E3755B">
      <w:pPr>
        <w:contextualSpacing/>
        <w:rPr>
          <w:rFonts w:ascii="Helvetica Neue" w:hAnsi="Helvetica Neue"/>
          <w:sz w:val="20"/>
          <w:szCs w:val="20"/>
        </w:rPr>
      </w:pPr>
    </w:p>
    <w:p w14:paraId="6135E17E" w14:textId="77777777" w:rsidR="00E3755B" w:rsidRPr="00007F83" w:rsidRDefault="00E3755B" w:rsidP="00E3755B">
      <w:pPr>
        <w:pStyle w:val="BodyText"/>
        <w:ind w:left="100" w:right="439"/>
        <w:contextualSpacing/>
        <w:rPr>
          <w:rFonts w:ascii="Helvetica Neue" w:hAnsi="Helvetica Neue" w:cs="Calibri"/>
          <w:sz w:val="22"/>
          <w:szCs w:val="22"/>
        </w:rPr>
      </w:pPr>
      <w:r w:rsidRPr="00007F83">
        <w:rPr>
          <w:rFonts w:ascii="Helvetica Neue" w:hAnsi="Helvetica Neue"/>
          <w:sz w:val="22"/>
          <w:szCs w:val="22"/>
        </w:rPr>
        <w:t xml:space="preserve">The most common mitigation system is a pipe that goes from </w:t>
      </w:r>
      <w:r w:rsidRPr="00007F83">
        <w:rPr>
          <w:rFonts w:ascii="Helvetica Neue" w:hAnsi="Helvetica Neue" w:cs="Calibri"/>
          <w:sz w:val="22"/>
          <w:szCs w:val="22"/>
        </w:rPr>
        <w:t xml:space="preserve">under the lowest floor - basement or first floor - of the home and continues straight through the roof. For higher radon levels, a motorized fan is attached to the pipe (often in the attic or basement) to help remove the </w:t>
      </w:r>
      <w:r w:rsidRPr="00007F83">
        <w:rPr>
          <w:rFonts w:ascii="Helvetica Neue" w:hAnsi="Helvetica Neue"/>
          <w:sz w:val="22"/>
          <w:szCs w:val="22"/>
        </w:rPr>
        <w:t xml:space="preserve">radon gas to the outdoors. The EPA recommends that a homeowner </w:t>
      </w:r>
      <w:r w:rsidRPr="00007F83">
        <w:rPr>
          <w:rFonts w:ascii="Helvetica Neue" w:hAnsi="Helvetica Neue" w:cs="Calibri"/>
          <w:sz w:val="22"/>
          <w:szCs w:val="22"/>
        </w:rPr>
        <w:t xml:space="preserve">have a qualified radon mitigation company install the mitigation system. </w:t>
      </w:r>
      <w:r w:rsidRPr="00007F83">
        <w:rPr>
          <w:rFonts w:ascii="Helvetica Neue" w:hAnsi="Helvetica Neue"/>
          <w:sz w:val="22"/>
          <w:szCs w:val="22"/>
        </w:rPr>
        <w:t>There is help available to install these systems by contacting a</w:t>
      </w:r>
      <w:r w:rsidRPr="00007F83">
        <w:rPr>
          <w:rFonts w:ascii="Helvetica Neue" w:hAnsi="Helvetica Neue" w:cs="Calibri"/>
          <w:sz w:val="22"/>
          <w:szCs w:val="22"/>
        </w:rPr>
        <w:t xml:space="preserve"> state radon office for qualified radon mitigation companies in the area.</w:t>
      </w:r>
    </w:p>
    <w:p w14:paraId="6B188B58" w14:textId="77777777" w:rsidR="00E3755B" w:rsidRPr="00007F83" w:rsidRDefault="00E3755B" w:rsidP="00E3755B">
      <w:pPr>
        <w:spacing w:before="11"/>
        <w:contextualSpacing/>
        <w:rPr>
          <w:rFonts w:ascii="Helvetica Neue" w:hAnsi="Helvetica Neue"/>
          <w:sz w:val="20"/>
          <w:szCs w:val="20"/>
        </w:rPr>
      </w:pPr>
    </w:p>
    <w:p w14:paraId="27A69061" w14:textId="77777777" w:rsidR="00E3755B" w:rsidRPr="00007F83" w:rsidRDefault="00E3755B" w:rsidP="00E3755B">
      <w:pPr>
        <w:spacing w:before="11"/>
        <w:contextualSpacing/>
        <w:rPr>
          <w:rFonts w:ascii="Helvetica Neue" w:hAnsi="Helvetica Neue"/>
          <w:sz w:val="20"/>
          <w:szCs w:val="20"/>
        </w:rPr>
      </w:pPr>
    </w:p>
    <w:p w14:paraId="53D70CA8" w14:textId="77777777" w:rsidR="00E3755B" w:rsidRPr="00007F83" w:rsidRDefault="00E3755B" w:rsidP="00E3755B">
      <w:pPr>
        <w:pStyle w:val="Heading5"/>
        <w:ind w:left="0" w:right="855"/>
        <w:contextualSpacing/>
        <w:rPr>
          <w:rFonts w:ascii="Helvetica Neue" w:hAnsi="Helvetica Neue"/>
          <w:color w:val="0079C1"/>
        </w:rPr>
      </w:pPr>
    </w:p>
    <w:p w14:paraId="7C0D5A40" w14:textId="77777777" w:rsidR="00E3755B" w:rsidRPr="00007F83" w:rsidRDefault="00E3755B" w:rsidP="00E3755B">
      <w:pPr>
        <w:pStyle w:val="Heading5"/>
        <w:ind w:left="0" w:right="855"/>
        <w:contextualSpacing/>
        <w:rPr>
          <w:rFonts w:ascii="Helvetica Neue" w:hAnsi="Helvetica Neue"/>
          <w:color w:val="0079C1"/>
        </w:rPr>
      </w:pPr>
    </w:p>
    <w:p w14:paraId="274C5106" w14:textId="77777777" w:rsidR="00E3755B" w:rsidRPr="00007F83" w:rsidRDefault="00E3755B" w:rsidP="00E3755B">
      <w:pPr>
        <w:pStyle w:val="Heading5"/>
        <w:ind w:left="0" w:right="855"/>
        <w:contextualSpacing/>
        <w:rPr>
          <w:rFonts w:ascii="Helvetica Neue" w:hAnsi="Helvetica Neue"/>
          <w:color w:val="0079C1"/>
        </w:rPr>
      </w:pPr>
    </w:p>
    <w:p w14:paraId="35CD0BC0" w14:textId="77777777" w:rsidR="00E3755B" w:rsidRPr="00007F83" w:rsidRDefault="00E3755B" w:rsidP="00E3755B">
      <w:pPr>
        <w:pStyle w:val="Heading5"/>
        <w:ind w:left="0" w:right="855"/>
        <w:contextualSpacing/>
        <w:rPr>
          <w:rFonts w:ascii="Helvetica Neue" w:hAnsi="Helvetica Neue"/>
          <w:color w:val="0079C1"/>
        </w:rPr>
      </w:pPr>
    </w:p>
    <w:p w14:paraId="1648A3E9" w14:textId="77777777" w:rsidR="00E3755B" w:rsidRPr="00007F83" w:rsidRDefault="00E3755B" w:rsidP="00E3755B">
      <w:pPr>
        <w:pStyle w:val="Heading5"/>
        <w:ind w:left="0" w:right="855"/>
        <w:contextualSpacing/>
        <w:rPr>
          <w:rFonts w:ascii="Helvetica Neue" w:hAnsi="Helvetica Neue"/>
          <w:color w:val="0079C1"/>
        </w:rPr>
      </w:pPr>
    </w:p>
    <w:p w14:paraId="7BC4EF58" w14:textId="77777777" w:rsidR="00E3755B" w:rsidRPr="00007F83" w:rsidRDefault="00E3755B" w:rsidP="00E3755B">
      <w:pPr>
        <w:pStyle w:val="Heading5"/>
        <w:ind w:left="0" w:right="855"/>
        <w:contextualSpacing/>
        <w:rPr>
          <w:rFonts w:ascii="Helvetica Neue" w:hAnsi="Helvetica Neue"/>
          <w:color w:val="0079C1"/>
        </w:rPr>
      </w:pPr>
    </w:p>
    <w:p w14:paraId="4D1EEAAB" w14:textId="77777777" w:rsidR="00E3755B" w:rsidRPr="00007F83" w:rsidRDefault="00E3755B" w:rsidP="00E3755B">
      <w:pPr>
        <w:pStyle w:val="Heading5"/>
        <w:ind w:left="0" w:right="855"/>
        <w:contextualSpacing/>
        <w:rPr>
          <w:rFonts w:ascii="Helvetica Neue" w:hAnsi="Helvetica Neue"/>
          <w:color w:val="0079C1"/>
        </w:rPr>
      </w:pPr>
    </w:p>
    <w:p w14:paraId="1EA58233" w14:textId="77777777" w:rsidR="004C0210" w:rsidRPr="00007F83" w:rsidRDefault="004C0210" w:rsidP="00E3755B">
      <w:pPr>
        <w:pStyle w:val="Heading5"/>
        <w:ind w:left="0" w:right="855"/>
        <w:contextualSpacing/>
        <w:rPr>
          <w:rFonts w:ascii="Helvetica Neue" w:hAnsi="Helvetica Neue"/>
          <w:color w:val="0079C1"/>
        </w:rPr>
      </w:pPr>
    </w:p>
    <w:p w14:paraId="3BFD91CF" w14:textId="77777777" w:rsidR="00E3755B" w:rsidRPr="00007F83" w:rsidRDefault="00E3755B" w:rsidP="00E3755B">
      <w:pPr>
        <w:pStyle w:val="Heading5"/>
        <w:ind w:left="0" w:right="855"/>
        <w:contextualSpacing/>
        <w:rPr>
          <w:rFonts w:ascii="Helvetica Neue" w:hAnsi="Helvetica Neue"/>
          <w:color w:val="0079C1"/>
        </w:rPr>
      </w:pPr>
      <w:r w:rsidRPr="00007F83">
        <w:rPr>
          <w:rFonts w:ascii="Helvetica Neue" w:hAnsi="Helvetica Neue"/>
          <w:color w:val="0079C1"/>
        </w:rPr>
        <w:t>Fixing a Radon Problem with a Mitigation System</w:t>
      </w:r>
    </w:p>
    <w:p w14:paraId="09CF915D" w14:textId="77777777" w:rsidR="00E3755B" w:rsidRPr="00007F83" w:rsidRDefault="00E3755B" w:rsidP="00E3755B">
      <w:pPr>
        <w:pStyle w:val="Heading5"/>
        <w:ind w:left="0" w:right="855"/>
        <w:contextualSpacing/>
        <w:rPr>
          <w:rFonts w:ascii="Helvetica Neue" w:hAnsi="Helvetica Neue"/>
          <w:color w:val="0079C1"/>
          <w:sz w:val="20"/>
          <w:szCs w:val="20"/>
        </w:rPr>
      </w:pPr>
    </w:p>
    <w:p w14:paraId="7B08441F" w14:textId="77777777" w:rsidR="00E3755B" w:rsidRPr="00007F83" w:rsidRDefault="00E3755B" w:rsidP="00E3755B">
      <w:pPr>
        <w:pStyle w:val="Heading5"/>
        <w:ind w:left="90" w:right="855"/>
        <w:contextualSpacing/>
        <w:rPr>
          <w:rFonts w:ascii="Helvetica Neue" w:hAnsi="Helvetica Neue" w:cs="Calibri"/>
          <w:sz w:val="22"/>
          <w:szCs w:val="22"/>
        </w:rPr>
      </w:pPr>
      <w:r w:rsidRPr="00007F83">
        <w:rPr>
          <w:rFonts w:ascii="Helvetica Neue" w:hAnsi="Helvetica Neue" w:cs="Calibri"/>
          <w:noProof/>
          <w:sz w:val="22"/>
          <w:szCs w:val="22"/>
        </w:rPr>
        <w:drawing>
          <wp:anchor distT="0" distB="0" distL="114300" distR="182880" simplePos="0" relativeHeight="251689984" behindDoc="1" locked="0" layoutInCell="1" allowOverlap="1" wp14:anchorId="1ED8E002" wp14:editId="786DB763">
            <wp:simplePos x="0" y="0"/>
            <wp:positionH relativeFrom="column">
              <wp:posOffset>78740</wp:posOffset>
            </wp:positionH>
            <wp:positionV relativeFrom="paragraph">
              <wp:posOffset>553720</wp:posOffset>
            </wp:positionV>
            <wp:extent cx="1572260" cy="1180465"/>
            <wp:effectExtent l="0" t="0" r="2540" b="0"/>
            <wp:wrapTight wrapText="bothSides">
              <wp:wrapPolygon edited="0">
                <wp:start x="0" y="0"/>
                <wp:lineTo x="0" y="20914"/>
                <wp:lineTo x="21286" y="20914"/>
                <wp:lineTo x="21286" y="0"/>
                <wp:lineTo x="0" y="0"/>
              </wp:wrapPolygon>
            </wp:wrapTight>
            <wp:docPr id="23" name="Picture 23" descr="C:\Users\knappja\Desktop\goldschmidt backup\Documents\Radon\Rad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nappja\Desktop\goldschmidt backup\Documents\Radon\Radon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72260"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hAnsi="Helvetica Neue"/>
          <w:sz w:val="22"/>
          <w:szCs w:val="22"/>
        </w:rPr>
        <w:t>There are several proven methods to reduce radon in a home, but the one primarily used is a vent</w:t>
      </w:r>
      <w:r w:rsidRPr="00007F83">
        <w:rPr>
          <w:rFonts w:ascii="Helvetica Neue" w:hAnsi="Helvetica Neue"/>
          <w:w w:val="99"/>
          <w:sz w:val="22"/>
          <w:szCs w:val="22"/>
        </w:rPr>
        <w:t xml:space="preserve"> </w:t>
      </w:r>
      <w:r w:rsidRPr="00007F83">
        <w:rPr>
          <w:rFonts w:ascii="Helvetica Neue" w:hAnsi="Helvetica Neue"/>
          <w:sz w:val="22"/>
          <w:szCs w:val="22"/>
        </w:rPr>
        <w:t>pipe system and fan, which pulls radon from beneath the house and vents it to the outside. This system</w:t>
      </w:r>
      <w:r w:rsidRPr="00007F83">
        <w:rPr>
          <w:rFonts w:ascii="Helvetica Neue" w:hAnsi="Helvetica Neue" w:cs="Calibri"/>
          <w:sz w:val="22"/>
          <w:szCs w:val="22"/>
        </w:rPr>
        <w:t xml:space="preserve"> does </w:t>
      </w:r>
      <w:r w:rsidRPr="00007F83">
        <w:rPr>
          <w:rFonts w:ascii="Helvetica Neue" w:hAnsi="Helvetica Neue"/>
          <w:sz w:val="22"/>
          <w:szCs w:val="22"/>
        </w:rPr>
        <w:t xml:space="preserve">not typically require major renovations to a house, as it can often be placed in closets or between rooms. Sealing </w:t>
      </w:r>
      <w:r w:rsidRPr="00007F83">
        <w:rPr>
          <w:rFonts w:ascii="Helvetica Neue" w:hAnsi="Helvetica Neue" w:cs="Calibri"/>
          <w:sz w:val="22"/>
          <w:szCs w:val="22"/>
        </w:rPr>
        <w:t xml:space="preserve">foundation cracks and other openings is often completed with the installation of the vent pipe to make the mitigation system more effective and cost-efficient. </w:t>
      </w:r>
    </w:p>
    <w:p w14:paraId="072A40F7" w14:textId="77777777" w:rsidR="00E3755B" w:rsidRPr="00007F83" w:rsidRDefault="00E3755B" w:rsidP="00E3755B">
      <w:pPr>
        <w:pStyle w:val="Heading5"/>
        <w:ind w:left="90" w:right="855"/>
        <w:contextualSpacing/>
        <w:rPr>
          <w:rFonts w:ascii="Helvetica Neue" w:hAnsi="Helvetica Neue"/>
          <w:sz w:val="20"/>
          <w:szCs w:val="20"/>
        </w:rPr>
      </w:pPr>
    </w:p>
    <w:p w14:paraId="7B0B0630" w14:textId="34F226BB" w:rsidR="004C0210" w:rsidRPr="00007F83" w:rsidRDefault="00E3755B" w:rsidP="00E3755B">
      <w:pPr>
        <w:pStyle w:val="Heading5"/>
        <w:ind w:left="90" w:right="855"/>
        <w:contextualSpacing/>
        <w:rPr>
          <w:rFonts w:ascii="Helvetica Neue" w:hAnsi="Helvetica Neue"/>
          <w:sz w:val="22"/>
          <w:szCs w:val="22"/>
        </w:rPr>
      </w:pPr>
      <w:r w:rsidRPr="00007F83">
        <w:rPr>
          <w:rFonts w:ascii="Helvetica Neue" w:hAnsi="Helvetica Neue" w:cs="Calibri"/>
          <w:sz w:val="22"/>
          <w:szCs w:val="22"/>
        </w:rPr>
        <w:t xml:space="preserve">A licensed radon mitigation specialist </w:t>
      </w:r>
      <w:r w:rsidRPr="00007F83">
        <w:rPr>
          <w:rFonts w:ascii="Helvetica Neue" w:hAnsi="Helvetica Neue"/>
          <w:sz w:val="22"/>
          <w:szCs w:val="22"/>
        </w:rPr>
        <w:t xml:space="preserve">can recommend what system is best for a home. Homeowners should check with their state health department website for more </w:t>
      </w:r>
      <w:r w:rsidRPr="00007F83">
        <w:rPr>
          <w:rFonts w:ascii="Helvetica Neue" w:hAnsi="Helvetica Neue" w:cs="Calibri"/>
          <w:sz w:val="22"/>
          <w:szCs w:val="22"/>
        </w:rPr>
        <w:t xml:space="preserve">information on how to find certified radon mitigation contractors.  Retesting a home after a radon mitigation system has been installed is always recommended to verify the efficiency of the work completed </w:t>
      </w:r>
      <w:proofErr w:type="gramStart"/>
      <w:r w:rsidRPr="00007F83">
        <w:rPr>
          <w:rFonts w:ascii="Helvetica Neue" w:hAnsi="Helvetica Neue" w:cs="Calibri"/>
          <w:sz w:val="22"/>
          <w:szCs w:val="22"/>
        </w:rPr>
        <w:t>and  to</w:t>
      </w:r>
      <w:proofErr w:type="gramEnd"/>
      <w:r w:rsidRPr="00007F83">
        <w:rPr>
          <w:rFonts w:ascii="Helvetica Neue" w:hAnsi="Helvetica Neue" w:cs="Calibri"/>
          <w:sz w:val="22"/>
          <w:szCs w:val="22"/>
        </w:rPr>
        <w:t xml:space="preserve"> make sure the radon level has </w:t>
      </w:r>
      <w:r w:rsidRPr="00007F83">
        <w:rPr>
          <w:rFonts w:ascii="Helvetica Neue" w:hAnsi="Helvetica Neue"/>
          <w:sz w:val="22"/>
          <w:szCs w:val="22"/>
        </w:rPr>
        <w:t xml:space="preserve">been reduced to less than 4 </w:t>
      </w:r>
      <w:proofErr w:type="spellStart"/>
      <w:r w:rsidRPr="00007F83">
        <w:rPr>
          <w:rFonts w:ascii="Helvetica Neue" w:hAnsi="Helvetica Neue"/>
          <w:sz w:val="22"/>
          <w:szCs w:val="22"/>
        </w:rPr>
        <w:t>pCi</w:t>
      </w:r>
      <w:proofErr w:type="spellEnd"/>
      <w:r w:rsidRPr="00007F83">
        <w:rPr>
          <w:rFonts w:ascii="Helvetica Neue" w:hAnsi="Helvetica Neue"/>
          <w:sz w:val="22"/>
          <w:szCs w:val="22"/>
        </w:rPr>
        <w:t>/L.</w:t>
      </w:r>
    </w:p>
    <w:p w14:paraId="48C4AB13" w14:textId="77777777" w:rsidR="004C0210" w:rsidRPr="00007F83" w:rsidRDefault="004C0210">
      <w:pPr>
        <w:rPr>
          <w:rFonts w:ascii="Helvetica Neue" w:eastAsia="Arial" w:hAnsi="Helvetica Neue"/>
          <w:sz w:val="22"/>
          <w:szCs w:val="22"/>
        </w:rPr>
      </w:pPr>
      <w:r w:rsidRPr="00007F83">
        <w:rPr>
          <w:rFonts w:ascii="Helvetica Neue" w:hAnsi="Helvetica Neue"/>
          <w:sz w:val="22"/>
          <w:szCs w:val="22"/>
        </w:rPr>
        <w:br w:type="page"/>
      </w:r>
    </w:p>
    <w:p w14:paraId="3BE3DB42" w14:textId="5F40D4C0" w:rsidR="004C0210" w:rsidRPr="00007F83" w:rsidRDefault="004C0210" w:rsidP="004C0210">
      <w:pPr>
        <w:spacing w:line="276" w:lineRule="auto"/>
        <w:rPr>
          <w:rFonts w:ascii="Helvetica Neue" w:hAnsi="Helvetica Neue"/>
          <w:b/>
          <w:sz w:val="32"/>
        </w:rPr>
      </w:pPr>
      <w:r w:rsidRPr="00007F83">
        <w:rPr>
          <w:rFonts w:ascii="Helvetica Neue" w:hAnsi="Helvetica Neue"/>
          <w:b/>
          <w:sz w:val="32"/>
        </w:rPr>
        <w:lastRenderedPageBreak/>
        <w:t>Chapter 8 – Drinking Water</w:t>
      </w:r>
    </w:p>
    <w:p w14:paraId="00D0B712" w14:textId="77777777" w:rsidR="004C0210" w:rsidRPr="00007F83" w:rsidRDefault="004C0210" w:rsidP="004C0210">
      <w:pPr>
        <w:spacing w:line="276" w:lineRule="auto"/>
        <w:rPr>
          <w:rFonts w:ascii="Helvetica Neue" w:hAnsi="Helvetica Neue"/>
          <w:b/>
          <w:sz w:val="32"/>
        </w:rPr>
      </w:pPr>
    </w:p>
    <w:p w14:paraId="3E008A00" w14:textId="77777777" w:rsidR="004C0210" w:rsidRPr="00007F83" w:rsidRDefault="004C0210" w:rsidP="004C0210">
      <w:pPr>
        <w:spacing w:before="85"/>
        <w:ind w:left="180"/>
        <w:contextualSpacing/>
        <w:rPr>
          <w:rFonts w:ascii="Helvetica Neue" w:eastAsia="Calibri" w:hAnsi="Helvetica Neue"/>
        </w:rPr>
      </w:pPr>
      <w:r w:rsidRPr="00007F83">
        <w:rPr>
          <w:rFonts w:ascii="Helvetica Neue" w:eastAsia="Calibri" w:hAnsi="Helvetica Neue"/>
          <w:b/>
          <w:sz w:val="40"/>
          <w:szCs w:val="40"/>
        </w:rPr>
        <w:t>E</w:t>
      </w:r>
      <w:r w:rsidRPr="00007F83">
        <w:rPr>
          <w:rFonts w:ascii="Helvetica Neue" w:eastAsia="Calibri" w:hAnsi="Helvetica Neue"/>
        </w:rPr>
        <w:t>very day, Americans drink more than a billion cups of water and use water to cook and clean. Most people trust that their water is safe, and this is usually true. Public drinking water in the United States is routinely tested for safety, but if a home has a well or other private water supply, it’s the homeowner’s responsibility to test it.</w:t>
      </w:r>
    </w:p>
    <w:p w14:paraId="35BAF625" w14:textId="77777777" w:rsidR="004C0210" w:rsidRPr="00007F83" w:rsidRDefault="004C0210" w:rsidP="004C0210">
      <w:pPr>
        <w:contextualSpacing/>
        <w:rPr>
          <w:rFonts w:ascii="Helvetica Neue" w:hAnsi="Helvetica Neue"/>
        </w:rPr>
      </w:pPr>
    </w:p>
    <w:p w14:paraId="6081C29B" w14:textId="77777777" w:rsidR="004C0210" w:rsidRPr="00007F83" w:rsidRDefault="004C0210" w:rsidP="004C0210">
      <w:pPr>
        <w:ind w:left="179" w:right="106"/>
        <w:contextualSpacing/>
        <w:rPr>
          <w:rFonts w:ascii="Helvetica Neue" w:eastAsia="Calibri" w:hAnsi="Helvetica Neue" w:cs="Calibri"/>
        </w:rPr>
      </w:pPr>
      <w:r w:rsidRPr="00007F83">
        <w:rPr>
          <w:rFonts w:ascii="Helvetica Neue" w:eastAsia="Calibri" w:hAnsi="Helvetica Neue" w:cs="Calibri"/>
        </w:rPr>
        <w:t>No matter where water comes from, families need to make sure it’s safe.</w:t>
      </w:r>
      <w:r w:rsidRPr="00007F83">
        <w:rPr>
          <w:rFonts w:ascii="Helvetica Neue" w:eastAsia="Calibri" w:hAnsi="Helvetica Neue"/>
        </w:rPr>
        <w:t xml:space="preserve"> Family members can get sick from drinking, cooking, and bathing in unsafe water even though it may </w:t>
      </w:r>
      <w:r w:rsidRPr="00007F83">
        <w:rPr>
          <w:rFonts w:ascii="Helvetica Neue" w:eastAsia="Calibri" w:hAnsi="Helvetica Neue" w:cs="Calibri"/>
        </w:rPr>
        <w:t xml:space="preserve">still look, smell and taste fine. </w:t>
      </w:r>
    </w:p>
    <w:p w14:paraId="6D1393FD" w14:textId="77777777" w:rsidR="004C0210" w:rsidRPr="00007F83" w:rsidRDefault="004C0210" w:rsidP="004C0210">
      <w:pPr>
        <w:pStyle w:val="BodyText"/>
        <w:ind w:left="180"/>
        <w:contextualSpacing/>
        <w:rPr>
          <w:rFonts w:ascii="Helvetica Neue" w:hAnsi="Helvetica Neue"/>
          <w:sz w:val="22"/>
          <w:szCs w:val="22"/>
        </w:rPr>
      </w:pPr>
    </w:p>
    <w:p w14:paraId="23214F64" w14:textId="77777777" w:rsidR="004C0210" w:rsidRPr="00007F83" w:rsidRDefault="004C0210" w:rsidP="004C0210">
      <w:pPr>
        <w:ind w:left="179" w:right="106"/>
        <w:contextualSpacing/>
        <w:rPr>
          <w:rFonts w:ascii="Helvetica Neue" w:eastAsia="Calibri" w:hAnsi="Helvetica Neue" w:cs="Calibri"/>
        </w:rPr>
      </w:pPr>
      <w:r w:rsidRPr="00007F83">
        <w:rPr>
          <w:rFonts w:ascii="Helvetica Neue" w:hAnsi="Helvetica Neue"/>
        </w:rPr>
        <w:t xml:space="preserve">Drinking unsafe water can cause an upset stomach, diarrhea, or more serious problems. It can be worse for children, pregnant women, those who are sick and older people. </w:t>
      </w:r>
      <w:r w:rsidRPr="00007F83">
        <w:rPr>
          <w:rFonts w:ascii="Helvetica Neue" w:eastAsia="Calibri" w:hAnsi="Helvetica Neue"/>
        </w:rPr>
        <w:t xml:space="preserve">Unsafe water can be more dangerous for children than adults because children drink more than </w:t>
      </w:r>
      <w:r w:rsidRPr="00007F83">
        <w:rPr>
          <w:rFonts w:ascii="Helvetica Neue" w:eastAsia="Calibri" w:hAnsi="Helvetica Neue" w:cs="Calibri"/>
        </w:rPr>
        <w:t>adults for their size and their bodies are still growing.</w:t>
      </w:r>
    </w:p>
    <w:p w14:paraId="4FEF7A2E" w14:textId="77777777" w:rsidR="004C0210" w:rsidRPr="00007F83" w:rsidRDefault="004C0210" w:rsidP="004C0210">
      <w:pPr>
        <w:pStyle w:val="BodyText"/>
        <w:ind w:left="180"/>
        <w:contextualSpacing/>
        <w:rPr>
          <w:rFonts w:ascii="Helvetica Neue" w:hAnsi="Helvetica Neue"/>
          <w:sz w:val="22"/>
          <w:szCs w:val="22"/>
        </w:rPr>
      </w:pPr>
    </w:p>
    <w:p w14:paraId="312F2229" w14:textId="77777777" w:rsidR="004C0210" w:rsidRPr="00007F83" w:rsidRDefault="004C0210" w:rsidP="004C0210">
      <w:pPr>
        <w:pStyle w:val="BodyText"/>
        <w:ind w:left="180"/>
        <w:contextualSpacing/>
        <w:rPr>
          <w:rFonts w:ascii="Helvetica Neue" w:hAnsi="Helvetica Neue" w:cs="Calibri"/>
          <w:sz w:val="22"/>
          <w:szCs w:val="22"/>
        </w:rPr>
      </w:pPr>
      <w:r w:rsidRPr="00007F83">
        <w:rPr>
          <w:rFonts w:ascii="Helvetica Neue" w:hAnsi="Helvetica Neue"/>
          <w:sz w:val="22"/>
          <w:szCs w:val="22"/>
        </w:rPr>
        <w:t xml:space="preserve">Unsafe drinking water often contains bacteria, total coliforms, and viruses that can cause diseases as well as heavy metals and chemicals. Just one sip can make someone sick. Contaminated water can damage kidneys, liver, and other organs. Some chemicals in unsafe water may cause </w:t>
      </w:r>
      <w:r w:rsidRPr="00007F83">
        <w:rPr>
          <w:rFonts w:ascii="Helvetica Neue" w:hAnsi="Helvetica Neue" w:cs="Calibri"/>
          <w:sz w:val="22"/>
          <w:szCs w:val="22"/>
        </w:rPr>
        <w:t xml:space="preserve">cancer. </w:t>
      </w:r>
    </w:p>
    <w:p w14:paraId="783E4480" w14:textId="77777777" w:rsidR="004C0210" w:rsidRPr="00007F83" w:rsidRDefault="004C0210" w:rsidP="004C0210">
      <w:pPr>
        <w:tabs>
          <w:tab w:val="left" w:pos="356"/>
        </w:tabs>
        <w:ind w:left="180" w:right="185"/>
        <w:contextualSpacing/>
        <w:rPr>
          <w:rFonts w:ascii="Helvetica Neue" w:eastAsia="Calibri" w:hAnsi="Helvetica Neue"/>
          <w:sz w:val="20"/>
          <w:szCs w:val="20"/>
        </w:rPr>
      </w:pPr>
    </w:p>
    <w:p w14:paraId="07D6D8E4" w14:textId="77777777" w:rsidR="004C0210" w:rsidRPr="00007F83" w:rsidRDefault="004C0210" w:rsidP="004C0210">
      <w:pPr>
        <w:tabs>
          <w:tab w:val="left" w:pos="356"/>
        </w:tabs>
        <w:ind w:left="180" w:right="185"/>
        <w:contextualSpacing/>
        <w:rPr>
          <w:rFonts w:ascii="Helvetica Neue" w:eastAsia="Calibri" w:hAnsi="Helvetica Neue"/>
        </w:rPr>
      </w:pPr>
      <w:r w:rsidRPr="00007F83">
        <w:rPr>
          <w:rFonts w:ascii="Helvetica Neue" w:eastAsia="Calibri" w:hAnsi="Helvetica Neue"/>
        </w:rPr>
        <w:t xml:space="preserve">Lead can cause permanent learning and behavioral problems in children. Babies who get too much copper can get colic and spit up their formula if these metals are in the water used to make formula. </w:t>
      </w:r>
      <w:r w:rsidRPr="00007F83">
        <w:rPr>
          <w:rFonts w:ascii="Helvetica Neue" w:eastAsia="Calibri" w:hAnsi="Helvetica Neue" w:cs="Calibri"/>
        </w:rPr>
        <w:t xml:space="preserve">Older children and adults may get upset </w:t>
      </w:r>
      <w:r w:rsidRPr="00007F83">
        <w:rPr>
          <w:rFonts w:ascii="Helvetica Neue" w:eastAsia="Calibri" w:hAnsi="Helvetica Neue"/>
        </w:rPr>
        <w:t>stomachs or diarrhea from copper.</w:t>
      </w:r>
    </w:p>
    <w:p w14:paraId="584B5601" w14:textId="77777777" w:rsidR="004C0210" w:rsidRPr="00007F83" w:rsidRDefault="004C0210" w:rsidP="004C0210">
      <w:pPr>
        <w:pStyle w:val="BodyText"/>
        <w:ind w:left="180"/>
        <w:contextualSpacing/>
        <w:rPr>
          <w:rFonts w:ascii="Helvetica Neue" w:hAnsi="Helvetica Neue" w:cs="Calibri"/>
          <w:sz w:val="20"/>
          <w:szCs w:val="20"/>
        </w:rPr>
      </w:pPr>
    </w:p>
    <w:p w14:paraId="5D2F4086" w14:textId="77777777" w:rsidR="004C0210" w:rsidRPr="00007F83" w:rsidRDefault="004C0210" w:rsidP="004C0210">
      <w:pPr>
        <w:pStyle w:val="BodyText"/>
        <w:ind w:left="180"/>
        <w:contextualSpacing/>
        <w:rPr>
          <w:rFonts w:ascii="Helvetica Neue" w:hAnsi="Helvetica Neue"/>
          <w:sz w:val="22"/>
          <w:szCs w:val="22"/>
        </w:rPr>
      </w:pPr>
      <w:r w:rsidRPr="00007F83">
        <w:rPr>
          <w:rFonts w:ascii="Helvetica Neue" w:hAnsi="Helvetica Neue"/>
          <w:sz w:val="22"/>
          <w:szCs w:val="22"/>
        </w:rPr>
        <w:t xml:space="preserve">Nitrates in water may also cause birth defects and miscarriages. Too much nitrate in drinking water can also </w:t>
      </w:r>
      <w:r w:rsidRPr="00007F83">
        <w:rPr>
          <w:rFonts w:ascii="Helvetica Neue" w:hAnsi="Helvetica Neue" w:cs="Calibri"/>
          <w:sz w:val="22"/>
          <w:szCs w:val="22"/>
        </w:rPr>
        <w:t>cause blue baby syndrome</w:t>
      </w:r>
      <w:r w:rsidRPr="00007F83">
        <w:rPr>
          <w:rFonts w:ascii="Helvetica Neue" w:hAnsi="Helvetica Neue"/>
          <w:sz w:val="22"/>
          <w:szCs w:val="22"/>
        </w:rPr>
        <w:t xml:space="preserve"> in babies less than six months old.  Blue baby syndrome is when a baby’s blood doesn’t get enough oxygen and their face can turn blue or purple. </w:t>
      </w:r>
      <w:r w:rsidRPr="00007F83">
        <w:rPr>
          <w:rFonts w:ascii="Helvetica Neue" w:hAnsi="Helvetica Neue" w:cs="Calibri"/>
          <w:sz w:val="22"/>
          <w:szCs w:val="22"/>
        </w:rPr>
        <w:t xml:space="preserve">If this happens, they need medical attention </w:t>
      </w:r>
      <w:r w:rsidRPr="00007F83">
        <w:rPr>
          <w:rFonts w:ascii="Helvetica Neue" w:hAnsi="Helvetica Neue"/>
          <w:sz w:val="22"/>
          <w:szCs w:val="22"/>
        </w:rPr>
        <w:t xml:space="preserve">right away. </w:t>
      </w:r>
    </w:p>
    <w:p w14:paraId="78CB3E8D" w14:textId="77777777" w:rsidR="004C0210" w:rsidRPr="00007F83" w:rsidRDefault="004C0210" w:rsidP="004C0210">
      <w:pPr>
        <w:ind w:left="179" w:right="63"/>
        <w:contextualSpacing/>
        <w:rPr>
          <w:rFonts w:ascii="Helvetica Neue" w:eastAsia="Calibri" w:hAnsi="Helvetica Neue" w:cs="Calibri"/>
        </w:rPr>
      </w:pPr>
    </w:p>
    <w:p w14:paraId="2A50C83B" w14:textId="77777777" w:rsidR="004C0210" w:rsidRPr="00007F83" w:rsidRDefault="004C0210" w:rsidP="004C0210">
      <w:pPr>
        <w:pStyle w:val="Heading4"/>
        <w:spacing w:line="255" w:lineRule="auto"/>
        <w:ind w:right="215"/>
        <w:jc w:val="center"/>
        <w:rPr>
          <w:rFonts w:ascii="Helvetica Neue" w:hAnsi="Helvetica Neue"/>
          <w:b/>
          <w:i w:val="0"/>
        </w:rPr>
      </w:pPr>
      <w:r w:rsidRPr="00007F83">
        <w:rPr>
          <w:rFonts w:ascii="Helvetica Neue" w:hAnsi="Helvetica Neue"/>
          <w:b/>
          <w:color w:val="0079C1"/>
        </w:rPr>
        <w:t xml:space="preserve">Where Do Drinking Water Risks Come </w:t>
      </w:r>
      <w:proofErr w:type="gramStart"/>
      <w:r w:rsidRPr="00007F83">
        <w:rPr>
          <w:rFonts w:ascii="Helvetica Neue" w:hAnsi="Helvetica Neue"/>
          <w:b/>
          <w:color w:val="0079C1"/>
        </w:rPr>
        <w:t>From</w:t>
      </w:r>
      <w:proofErr w:type="gramEnd"/>
      <w:r w:rsidRPr="00007F83">
        <w:rPr>
          <w:rFonts w:ascii="Helvetica Neue" w:hAnsi="Helvetica Neue"/>
          <w:b/>
          <w:color w:val="0079C1"/>
        </w:rPr>
        <w:t>?</w:t>
      </w:r>
    </w:p>
    <w:p w14:paraId="781E3C1F" w14:textId="77777777" w:rsidR="004C0210" w:rsidRPr="00007F83" w:rsidRDefault="004C0210" w:rsidP="004C0210">
      <w:pPr>
        <w:spacing w:before="3"/>
        <w:ind w:left="180"/>
        <w:contextualSpacing/>
        <w:rPr>
          <w:rFonts w:ascii="Helvetica Neue" w:hAnsi="Helvetica Neue"/>
        </w:rPr>
      </w:pPr>
    </w:p>
    <w:p w14:paraId="2BCBC8E7" w14:textId="77777777" w:rsidR="004C0210" w:rsidRPr="00007F83" w:rsidRDefault="004C0210" w:rsidP="004C0210">
      <w:pPr>
        <w:tabs>
          <w:tab w:val="left" w:pos="356"/>
        </w:tabs>
        <w:ind w:left="180" w:right="185"/>
        <w:contextualSpacing/>
        <w:rPr>
          <w:rFonts w:ascii="Helvetica Neue" w:eastAsia="Calibri" w:hAnsi="Helvetica Neue"/>
        </w:rPr>
      </w:pPr>
      <w:r w:rsidRPr="00007F83">
        <w:rPr>
          <w:rFonts w:ascii="Helvetica Neue" w:eastAsia="Calibri" w:hAnsi="Helvetica Neue"/>
        </w:rPr>
        <w:t xml:space="preserve">Nitrates are chemicals that get into water from animal and human waste. It can also come from </w:t>
      </w:r>
      <w:r w:rsidRPr="00007F83">
        <w:rPr>
          <w:rFonts w:ascii="Helvetica Neue" w:eastAsia="Calibri" w:hAnsi="Helvetica Neue" w:cs="Calibri"/>
        </w:rPr>
        <w:t>fertilizers. Nitrates can seep into drinking water from a</w:t>
      </w:r>
      <w:r w:rsidRPr="00007F83">
        <w:rPr>
          <w:rFonts w:ascii="Helvetica Neue" w:eastAsia="Calibri" w:hAnsi="Helvetica Neue"/>
        </w:rPr>
        <w:t xml:space="preserve"> lawn or a sewage system. Testing tap water for nitrates is important before giving it to babies and children. </w:t>
      </w:r>
    </w:p>
    <w:p w14:paraId="43E71797" w14:textId="77777777" w:rsidR="004C0210" w:rsidRPr="00007F83" w:rsidRDefault="004C0210" w:rsidP="004C0210">
      <w:pPr>
        <w:tabs>
          <w:tab w:val="left" w:pos="356"/>
        </w:tabs>
        <w:ind w:left="180" w:right="185"/>
        <w:contextualSpacing/>
        <w:rPr>
          <w:rFonts w:ascii="Helvetica Neue" w:eastAsia="Calibri" w:hAnsi="Helvetica Neue"/>
          <w:sz w:val="20"/>
          <w:szCs w:val="20"/>
        </w:rPr>
      </w:pPr>
    </w:p>
    <w:p w14:paraId="1380D53F" w14:textId="77777777" w:rsidR="004C0210" w:rsidRPr="00007F83" w:rsidRDefault="004C0210" w:rsidP="004C0210">
      <w:pPr>
        <w:tabs>
          <w:tab w:val="left" w:pos="356"/>
        </w:tabs>
        <w:ind w:left="180" w:right="185"/>
        <w:contextualSpacing/>
        <w:rPr>
          <w:rFonts w:ascii="Helvetica Neue" w:eastAsia="Calibri" w:hAnsi="Helvetica Neue"/>
        </w:rPr>
      </w:pPr>
      <w:r w:rsidRPr="00007F83">
        <w:rPr>
          <w:rFonts w:ascii="Helvetica Neue" w:eastAsia="Calibri" w:hAnsi="Helvetica Neue"/>
        </w:rPr>
        <w:t xml:space="preserve">Lead and copper are metals that can get into water from plumbing pipes. </w:t>
      </w:r>
      <w:r w:rsidRPr="00007F83">
        <w:rPr>
          <w:rFonts w:ascii="Helvetica Neue" w:eastAsia="Calibri" w:hAnsi="Helvetica Neue" w:cs="Calibri"/>
        </w:rPr>
        <w:t xml:space="preserve">Other harmful chemicals can get into drinking </w:t>
      </w:r>
      <w:r w:rsidRPr="00007F83">
        <w:rPr>
          <w:rFonts w:ascii="Helvetica Neue" w:eastAsia="Calibri" w:hAnsi="Helvetica Neue"/>
        </w:rPr>
        <w:t>water such as p</w:t>
      </w:r>
      <w:r w:rsidRPr="00007F83">
        <w:rPr>
          <w:rFonts w:ascii="Helvetica Neue" w:eastAsia="Calibri" w:hAnsi="Helvetica Neue" w:cs="Calibri"/>
        </w:rPr>
        <w:t xml:space="preserve">esticides that wash off lawns or leak from </w:t>
      </w:r>
      <w:r w:rsidRPr="00007F83">
        <w:rPr>
          <w:rFonts w:ascii="Helvetica Neue" w:eastAsia="Calibri" w:hAnsi="Helvetica Neue"/>
        </w:rPr>
        <w:t>storage containers, and gas or oil that has seeped into the ground and into wells used for drinking water.</w:t>
      </w:r>
    </w:p>
    <w:p w14:paraId="5081A01C" w14:textId="77777777" w:rsidR="004C0210" w:rsidRPr="00007F83" w:rsidRDefault="004C0210" w:rsidP="004C0210">
      <w:pPr>
        <w:ind w:left="988" w:right="889" w:firstLine="180"/>
        <w:contextualSpacing/>
        <w:outlineLvl w:val="3"/>
        <w:rPr>
          <w:rFonts w:ascii="Helvetica Neue" w:eastAsia="Calibri" w:hAnsi="Helvetica Neue"/>
          <w:sz w:val="20"/>
          <w:szCs w:val="20"/>
        </w:rPr>
      </w:pPr>
    </w:p>
    <w:p w14:paraId="17E8444A" w14:textId="77777777" w:rsidR="004C0210" w:rsidRPr="00007F83" w:rsidRDefault="004C0210" w:rsidP="004C0210">
      <w:pPr>
        <w:spacing w:before="1"/>
        <w:contextualSpacing/>
        <w:rPr>
          <w:rFonts w:ascii="Helvetica Neue" w:hAnsi="Helvetica Neue"/>
          <w:sz w:val="20"/>
          <w:szCs w:val="20"/>
        </w:rPr>
      </w:pPr>
    </w:p>
    <w:p w14:paraId="449096DC" w14:textId="77777777" w:rsidR="004C0210" w:rsidRPr="00007F83" w:rsidRDefault="004C0210" w:rsidP="004C0210">
      <w:pPr>
        <w:ind w:right="448"/>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lastRenderedPageBreak/>
        <w:t>Public Water Supplies</w:t>
      </w:r>
    </w:p>
    <w:p w14:paraId="79F856CD" w14:textId="77777777" w:rsidR="004C0210" w:rsidRPr="00007F83" w:rsidRDefault="004C0210" w:rsidP="004C0210">
      <w:pPr>
        <w:ind w:right="448"/>
        <w:contextualSpacing/>
        <w:outlineLvl w:val="4"/>
        <w:rPr>
          <w:rFonts w:ascii="Helvetica Neue" w:eastAsia="Arial" w:hAnsi="Helvetica Neue"/>
          <w:sz w:val="20"/>
          <w:szCs w:val="20"/>
        </w:rPr>
      </w:pPr>
    </w:p>
    <w:p w14:paraId="4726F15B" w14:textId="77777777" w:rsidR="004C0210" w:rsidRPr="00007F83" w:rsidRDefault="004C0210" w:rsidP="004C0210">
      <w:pPr>
        <w:spacing w:before="82"/>
        <w:ind w:left="100"/>
        <w:contextualSpacing/>
        <w:rPr>
          <w:rFonts w:ascii="Helvetica Neue" w:eastAsia="Calibri" w:hAnsi="Helvetica Neue"/>
        </w:rPr>
      </w:pPr>
      <w:r w:rsidRPr="00007F83">
        <w:rPr>
          <w:rFonts w:ascii="Helvetica Neue" w:eastAsia="Calibri" w:hAnsi="Helvetica Neue"/>
        </w:rPr>
        <w:t xml:space="preserve">The water in many homes comes from a public water supply. Most public water supplies are local. Public water typically comes from groundwater or from a nearby river or lake. If the drinking water is from a public water supply, it is tested for over 80 chemicals. The water company determines if the water meets EPA safety standards </w:t>
      </w:r>
      <w:r w:rsidRPr="00007F83">
        <w:rPr>
          <w:rFonts w:ascii="Helvetica Neue" w:eastAsia="Calibri" w:hAnsi="Helvetica Neue" w:cs="Calibri"/>
        </w:rPr>
        <w:t xml:space="preserve">for drinking and they are required to notify customers if it is </w:t>
      </w:r>
      <w:r w:rsidRPr="00007F83">
        <w:rPr>
          <w:rFonts w:ascii="Helvetica Neue" w:eastAsia="Calibri" w:hAnsi="Helvetica Neue"/>
        </w:rPr>
        <w:t>unsafe.</w:t>
      </w:r>
    </w:p>
    <w:p w14:paraId="3C0605B4" w14:textId="77777777" w:rsidR="004C0210" w:rsidRPr="00007F83" w:rsidRDefault="004C0210" w:rsidP="004C0210">
      <w:pPr>
        <w:spacing w:before="82"/>
        <w:ind w:left="100"/>
        <w:contextualSpacing/>
        <w:rPr>
          <w:rFonts w:ascii="Helvetica Neue" w:eastAsia="Calibri" w:hAnsi="Helvetica Neue"/>
        </w:rPr>
      </w:pPr>
    </w:p>
    <w:p w14:paraId="4E159578" w14:textId="77777777" w:rsidR="004C0210" w:rsidRPr="00007F83" w:rsidRDefault="004C0210" w:rsidP="004C0210">
      <w:pPr>
        <w:spacing w:before="82"/>
        <w:ind w:left="100"/>
        <w:contextualSpacing/>
        <w:rPr>
          <w:rFonts w:ascii="Helvetica Neue" w:eastAsia="Calibri" w:hAnsi="Helvetica Neue"/>
        </w:rPr>
      </w:pPr>
    </w:p>
    <w:p w14:paraId="2D13F696" w14:textId="77777777" w:rsidR="004C0210" w:rsidRPr="00007F83" w:rsidRDefault="004C0210" w:rsidP="004C0210">
      <w:pPr>
        <w:spacing w:before="82"/>
        <w:ind w:left="100"/>
        <w:contextualSpacing/>
        <w:rPr>
          <w:rFonts w:ascii="Helvetica Neue" w:eastAsia="Calibri" w:hAnsi="Helvetica Neue"/>
        </w:rPr>
      </w:pPr>
    </w:p>
    <w:p w14:paraId="71E791BC" w14:textId="77777777" w:rsidR="004C0210" w:rsidRPr="00007F83" w:rsidRDefault="004C0210" w:rsidP="004C0210">
      <w:pPr>
        <w:contextualSpacing/>
        <w:rPr>
          <w:rFonts w:ascii="Helvetica Neue" w:hAnsi="Helvetica Neue"/>
          <w:sz w:val="20"/>
          <w:szCs w:val="20"/>
        </w:rPr>
      </w:pPr>
    </w:p>
    <w:p w14:paraId="5BCED0CE" w14:textId="77777777" w:rsidR="004C0210" w:rsidRPr="00007F83" w:rsidRDefault="004C0210" w:rsidP="004C0210">
      <w:pPr>
        <w:ind w:left="100" w:right="293"/>
        <w:contextualSpacing/>
        <w:rPr>
          <w:rFonts w:ascii="Helvetica Neue" w:eastAsia="Calibri" w:hAnsi="Helvetica Neue"/>
        </w:rPr>
      </w:pPr>
      <w:r w:rsidRPr="00007F83">
        <w:rPr>
          <w:rFonts w:ascii="Helvetica Neue" w:eastAsia="Calibri" w:hAnsi="Helvetica Neue"/>
        </w:rPr>
        <w:t xml:space="preserve">Every year, water companies are required to give their water test results to customers. Reports are available online or by mail. Families can also call their water company to ask what chemicals are in the water and also ask how they treat it to make it safe. </w:t>
      </w:r>
      <w:r w:rsidRPr="00007F83">
        <w:rPr>
          <w:rFonts w:ascii="Helvetica Neue" w:eastAsia="Calibri" w:hAnsi="Helvetica Neue" w:cs="Calibri"/>
        </w:rPr>
        <w:t>Public water can still be unhealthy and this is possible if the home has</w:t>
      </w:r>
      <w:r w:rsidRPr="00007F83">
        <w:rPr>
          <w:rFonts w:ascii="Helvetica Neue" w:eastAsia="Calibri" w:hAnsi="Helvetica Neue"/>
        </w:rPr>
        <w:t xml:space="preserve"> lead or copper pipes.</w:t>
      </w:r>
    </w:p>
    <w:p w14:paraId="282D6440" w14:textId="77777777" w:rsidR="004C0210" w:rsidRPr="00007F83" w:rsidRDefault="004C0210" w:rsidP="004C0210">
      <w:pPr>
        <w:contextualSpacing/>
        <w:rPr>
          <w:rFonts w:ascii="Helvetica Neue" w:hAnsi="Helvetica Neue"/>
        </w:rPr>
      </w:pPr>
    </w:p>
    <w:p w14:paraId="706BB6ED" w14:textId="77777777" w:rsidR="004C0210" w:rsidRPr="00007F83" w:rsidRDefault="004C0210" w:rsidP="004C0210">
      <w:pPr>
        <w:ind w:left="460"/>
        <w:contextualSpacing/>
        <w:outlineLvl w:val="4"/>
        <w:rPr>
          <w:rFonts w:ascii="Helvetica Neue" w:eastAsia="Calibri" w:hAnsi="Helvetica Neue"/>
        </w:rPr>
      </w:pPr>
      <w:r w:rsidRPr="00007F83">
        <w:rPr>
          <w:rFonts w:ascii="Helvetica Neue" w:eastAsia="Arial" w:hAnsi="Helvetica Neue"/>
        </w:rPr>
        <w:t xml:space="preserve">Lead Pipes: </w:t>
      </w:r>
      <w:r w:rsidRPr="00007F83">
        <w:rPr>
          <w:rFonts w:ascii="Helvetica Neue" w:eastAsia="Calibri" w:hAnsi="Helvetica Neue" w:cs="Calibri"/>
        </w:rPr>
        <w:t xml:space="preserve">Older homes or apartments may have lead </w:t>
      </w:r>
      <w:r w:rsidRPr="00007F83">
        <w:rPr>
          <w:rFonts w:ascii="Helvetica Neue" w:eastAsia="Calibri" w:hAnsi="Helvetica Neue"/>
        </w:rPr>
        <w:t xml:space="preserve">pipes. Lead is a dull gray color and scratches </w:t>
      </w:r>
      <w:r w:rsidRPr="00007F83">
        <w:rPr>
          <w:rFonts w:ascii="Helvetica Neue" w:eastAsia="Calibri" w:hAnsi="Helvetica Neue" w:cs="Calibri"/>
        </w:rPr>
        <w:t xml:space="preserve">easily. Brass fixtures also contain lead. </w:t>
      </w:r>
    </w:p>
    <w:p w14:paraId="6F558D78" w14:textId="77777777" w:rsidR="004C0210" w:rsidRPr="00007F83" w:rsidRDefault="004C0210" w:rsidP="004C0210">
      <w:pPr>
        <w:contextualSpacing/>
        <w:rPr>
          <w:rFonts w:ascii="Helvetica Neue" w:hAnsi="Helvetica Neue"/>
          <w:sz w:val="16"/>
          <w:szCs w:val="16"/>
        </w:rPr>
      </w:pPr>
    </w:p>
    <w:p w14:paraId="402119AC" w14:textId="77777777" w:rsidR="004C0210" w:rsidRPr="00007F83" w:rsidRDefault="004C0210" w:rsidP="004C0210">
      <w:pPr>
        <w:ind w:left="460"/>
        <w:contextualSpacing/>
        <w:outlineLvl w:val="4"/>
        <w:rPr>
          <w:rFonts w:ascii="Helvetica Neue" w:eastAsia="Calibri" w:hAnsi="Helvetica Neue"/>
        </w:rPr>
      </w:pPr>
      <w:r w:rsidRPr="00007F83">
        <w:rPr>
          <w:rFonts w:ascii="Helvetica Neue" w:eastAsia="Arial" w:hAnsi="Helvetica Neue"/>
        </w:rPr>
        <w:t xml:space="preserve">Copper Pipes: </w:t>
      </w:r>
      <w:r w:rsidRPr="00007F83">
        <w:rPr>
          <w:rFonts w:ascii="Helvetica Neue" w:eastAsia="Calibri" w:hAnsi="Helvetica Neue"/>
        </w:rPr>
        <w:t>Copper pipes are reddish brown in color.</w:t>
      </w:r>
    </w:p>
    <w:p w14:paraId="50E2B6AC" w14:textId="77777777" w:rsidR="004C0210" w:rsidRPr="00007F83" w:rsidRDefault="004C0210" w:rsidP="004C0210">
      <w:pPr>
        <w:contextualSpacing/>
        <w:rPr>
          <w:rFonts w:ascii="Helvetica Neue" w:hAnsi="Helvetica Neue"/>
          <w:sz w:val="20"/>
          <w:szCs w:val="20"/>
        </w:rPr>
      </w:pPr>
    </w:p>
    <w:p w14:paraId="2486C080" w14:textId="77777777" w:rsidR="004C0210" w:rsidRPr="00007F83" w:rsidRDefault="004C0210" w:rsidP="004C0210">
      <w:pPr>
        <w:contextualSpacing/>
        <w:rPr>
          <w:rFonts w:ascii="Helvetica Neue" w:hAnsi="Helvetica Neue"/>
          <w:sz w:val="20"/>
          <w:szCs w:val="20"/>
        </w:rPr>
      </w:pPr>
    </w:p>
    <w:p w14:paraId="6093A412" w14:textId="77777777" w:rsidR="004C0210" w:rsidRPr="00007F83" w:rsidRDefault="004C0210" w:rsidP="004C0210">
      <w:pPr>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Private Water Supplies</w:t>
      </w:r>
    </w:p>
    <w:p w14:paraId="1B0A41E0" w14:textId="77777777" w:rsidR="004C0210" w:rsidRPr="00007F83" w:rsidRDefault="004C0210" w:rsidP="004C0210">
      <w:pPr>
        <w:contextualSpacing/>
        <w:outlineLvl w:val="4"/>
        <w:rPr>
          <w:rFonts w:ascii="Helvetica Neue" w:eastAsia="Arial" w:hAnsi="Helvetica Neue"/>
          <w:sz w:val="20"/>
          <w:szCs w:val="20"/>
        </w:rPr>
      </w:pPr>
    </w:p>
    <w:p w14:paraId="738DE119" w14:textId="77777777" w:rsidR="004C0210" w:rsidRPr="00007F83" w:rsidRDefault="004C0210" w:rsidP="004C0210">
      <w:pPr>
        <w:spacing w:before="82"/>
        <w:ind w:left="100" w:right="142"/>
        <w:contextualSpacing/>
        <w:rPr>
          <w:rFonts w:ascii="Helvetica Neue" w:eastAsia="Calibri" w:hAnsi="Helvetica Neue"/>
        </w:rPr>
      </w:pPr>
      <w:r w:rsidRPr="00007F83">
        <w:rPr>
          <w:rFonts w:ascii="Helvetica Neue" w:eastAsia="Calibri" w:hAnsi="Helvetica Neue"/>
        </w:rPr>
        <w:t xml:space="preserve">Nearly 15% of Americans have private water supplies mostly from a well on their property. </w:t>
      </w:r>
      <w:r w:rsidRPr="00007F83">
        <w:rPr>
          <w:rFonts w:ascii="Helvetica Neue" w:eastAsia="Calibri" w:hAnsi="Helvetica Neue" w:cs="Calibri"/>
        </w:rPr>
        <w:t xml:space="preserve">A well is a deep hole in the ground that fills with </w:t>
      </w:r>
      <w:r w:rsidRPr="00007F83">
        <w:rPr>
          <w:rFonts w:ascii="Helvetica Neue" w:eastAsia="Calibri" w:hAnsi="Helvetica Neue"/>
        </w:rPr>
        <w:t xml:space="preserve">water and has a pump and pipes which transport water </w:t>
      </w:r>
      <w:r w:rsidRPr="00007F83">
        <w:rPr>
          <w:rFonts w:ascii="Helvetica Neue" w:eastAsia="Calibri" w:hAnsi="Helvetica Neue" w:cs="Calibri"/>
        </w:rPr>
        <w:t xml:space="preserve">into a home. There are many different types of wells. </w:t>
      </w:r>
    </w:p>
    <w:p w14:paraId="25017B2A" w14:textId="77777777" w:rsidR="004C0210" w:rsidRPr="00007F83" w:rsidRDefault="004C0210" w:rsidP="004C0210">
      <w:pPr>
        <w:contextualSpacing/>
        <w:rPr>
          <w:rFonts w:ascii="Helvetica Neue" w:hAnsi="Helvetica Neue"/>
          <w:sz w:val="20"/>
          <w:szCs w:val="20"/>
        </w:rPr>
      </w:pPr>
    </w:p>
    <w:p w14:paraId="44DEB022" w14:textId="77777777" w:rsidR="004C0210" w:rsidRPr="00007F83" w:rsidRDefault="004C0210" w:rsidP="004C0210">
      <w:pPr>
        <w:contextualSpacing/>
        <w:rPr>
          <w:rFonts w:ascii="Helvetica Neue" w:hAnsi="Helvetica Neue"/>
          <w:sz w:val="20"/>
          <w:szCs w:val="20"/>
        </w:rPr>
      </w:pPr>
    </w:p>
    <w:p w14:paraId="2E17D2D5" w14:textId="77777777" w:rsidR="004C0210" w:rsidRPr="00007F83" w:rsidRDefault="004C0210" w:rsidP="004C0210">
      <w:pPr>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Types of Wells</w:t>
      </w:r>
    </w:p>
    <w:p w14:paraId="62FFFDFC" w14:textId="77777777" w:rsidR="004C0210" w:rsidRPr="00007F83" w:rsidRDefault="004C0210" w:rsidP="004C0210">
      <w:pPr>
        <w:contextualSpacing/>
        <w:outlineLvl w:val="4"/>
        <w:rPr>
          <w:rFonts w:ascii="Helvetica Neue" w:eastAsia="Arial" w:hAnsi="Helvetica Neue"/>
          <w:color w:val="0079C1"/>
          <w:sz w:val="26"/>
          <w:szCs w:val="26"/>
        </w:rPr>
      </w:pPr>
    </w:p>
    <w:p w14:paraId="11BF86C4" w14:textId="77777777" w:rsidR="004C0210" w:rsidRPr="00007F83" w:rsidRDefault="004C0210" w:rsidP="004C0210">
      <w:pPr>
        <w:ind w:left="90"/>
        <w:contextualSpacing/>
        <w:outlineLvl w:val="4"/>
        <w:rPr>
          <w:rFonts w:ascii="Helvetica Neue" w:eastAsia="Arial" w:hAnsi="Helvetica Neue"/>
          <w:color w:val="0079C1"/>
          <w:sz w:val="26"/>
          <w:szCs w:val="26"/>
        </w:rPr>
      </w:pPr>
      <w:r w:rsidRPr="00007F83">
        <w:rPr>
          <w:rFonts w:ascii="Helvetica Neue" w:eastAsia="Calibri" w:hAnsi="Helvetica Neue"/>
        </w:rPr>
        <w:t>A dug or bored well has a hole about 2 feet across and are typically less than 50 feet deep. They can be unsafe as chemicals and germs can get into the water through the top and sides. A drilled well has a narrow hole and is 6 to 8 inches around and can be hundreds of feet deep.</w:t>
      </w:r>
      <w:r w:rsidRPr="00007F83">
        <w:rPr>
          <w:rFonts w:ascii="Helvetica Neue" w:eastAsia="Arial" w:hAnsi="Helvetica Neue"/>
          <w:color w:val="0079C1"/>
          <w:sz w:val="26"/>
          <w:szCs w:val="26"/>
        </w:rPr>
        <w:t xml:space="preserve"> </w:t>
      </w:r>
      <w:r w:rsidRPr="00007F83">
        <w:rPr>
          <w:rFonts w:ascii="Helvetica Neue" w:eastAsia="Calibri" w:hAnsi="Helvetica Neue"/>
        </w:rPr>
        <w:t xml:space="preserve">A driven point or sand-point well is 2-3 inches around and may not be very deep. If a homeowner doesn’t know what kind of well is on the property, a </w:t>
      </w:r>
      <w:r w:rsidRPr="00007F83">
        <w:rPr>
          <w:rFonts w:ascii="Helvetica Neue" w:eastAsia="Calibri" w:hAnsi="Helvetica Neue" w:cs="Calibri"/>
        </w:rPr>
        <w:t>local well driller can be of assistance</w:t>
      </w:r>
      <w:r w:rsidRPr="00007F83">
        <w:rPr>
          <w:rFonts w:ascii="Helvetica Neue" w:eastAsia="Calibri" w:hAnsi="Helvetica Neue"/>
        </w:rPr>
        <w:t xml:space="preserve">. If the well is more than 20 years old, it should be </w:t>
      </w:r>
      <w:r w:rsidRPr="00007F83">
        <w:rPr>
          <w:rFonts w:ascii="Helvetica Neue" w:eastAsia="Calibri" w:hAnsi="Helvetica Neue" w:cs="Calibri"/>
        </w:rPr>
        <w:t>checked for contaminants often.</w:t>
      </w:r>
    </w:p>
    <w:p w14:paraId="7BA1B4FD" w14:textId="77777777" w:rsidR="004C0210" w:rsidRPr="00007F83" w:rsidRDefault="004C0210" w:rsidP="004C0210">
      <w:pPr>
        <w:contextualSpacing/>
        <w:rPr>
          <w:rFonts w:ascii="Helvetica Neue" w:hAnsi="Helvetica Neue"/>
          <w:sz w:val="20"/>
          <w:szCs w:val="20"/>
        </w:rPr>
      </w:pPr>
    </w:p>
    <w:p w14:paraId="05A93910" w14:textId="77777777" w:rsidR="004C0210" w:rsidRPr="00007F83" w:rsidRDefault="004C0210" w:rsidP="004C0210">
      <w:pPr>
        <w:contextualSpacing/>
        <w:rPr>
          <w:rFonts w:ascii="Helvetica Neue" w:hAnsi="Helvetica Neue"/>
          <w:sz w:val="20"/>
          <w:szCs w:val="20"/>
        </w:rPr>
      </w:pPr>
    </w:p>
    <w:p w14:paraId="47FEC4B2" w14:textId="77777777" w:rsidR="004C0210" w:rsidRPr="00007F83" w:rsidRDefault="004C0210" w:rsidP="004C0210">
      <w:pPr>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Testing Well Water</w:t>
      </w:r>
    </w:p>
    <w:p w14:paraId="13CCCF1D" w14:textId="77777777" w:rsidR="004C0210" w:rsidRPr="00007F83" w:rsidRDefault="004C0210" w:rsidP="004C0210">
      <w:pPr>
        <w:contextualSpacing/>
        <w:outlineLvl w:val="4"/>
        <w:rPr>
          <w:rFonts w:ascii="Helvetica Neue" w:eastAsia="Arial" w:hAnsi="Helvetica Neue"/>
          <w:sz w:val="20"/>
          <w:szCs w:val="20"/>
        </w:rPr>
      </w:pPr>
    </w:p>
    <w:p w14:paraId="333234F9" w14:textId="77777777" w:rsidR="004C0210" w:rsidRPr="00007F83" w:rsidRDefault="004C0210" w:rsidP="004C0210">
      <w:pPr>
        <w:spacing w:before="82"/>
        <w:ind w:left="100" w:right="139"/>
        <w:contextualSpacing/>
        <w:rPr>
          <w:rFonts w:ascii="Helvetica Neue" w:eastAsia="Calibri" w:hAnsi="Helvetica Neue"/>
        </w:rPr>
      </w:pPr>
      <w:r w:rsidRPr="00007F83">
        <w:rPr>
          <w:rFonts w:ascii="Helvetica Neue" w:eastAsia="Calibri" w:hAnsi="Helvetica Neue"/>
        </w:rPr>
        <w:t xml:space="preserve">Stakeholders should recommend that homeowners and renters have well water tested every year by a state </w:t>
      </w:r>
      <w:r w:rsidRPr="00007F83">
        <w:rPr>
          <w:rFonts w:ascii="Helvetica Neue" w:eastAsia="Calibri" w:hAnsi="Helvetica Neue" w:cs="Calibri"/>
        </w:rPr>
        <w:t xml:space="preserve">certified laboratory. They should be sure the test includes bacteria </w:t>
      </w:r>
      <w:r w:rsidRPr="00007F83">
        <w:rPr>
          <w:rFonts w:ascii="Helvetica Neue" w:eastAsia="Calibri" w:hAnsi="Helvetica Neue"/>
        </w:rPr>
        <w:t xml:space="preserve">and nitrates. Families can go online or call a local or state </w:t>
      </w:r>
      <w:r w:rsidRPr="00007F83">
        <w:rPr>
          <w:rFonts w:ascii="Helvetica Neue" w:eastAsia="Calibri" w:hAnsi="Helvetica Neue" w:cs="Calibri"/>
        </w:rPr>
        <w:t xml:space="preserve">health </w:t>
      </w:r>
      <w:r w:rsidRPr="00007F83">
        <w:rPr>
          <w:rFonts w:ascii="Helvetica Neue" w:eastAsia="Calibri" w:hAnsi="Helvetica Neue" w:cs="Calibri"/>
        </w:rPr>
        <w:lastRenderedPageBreak/>
        <w:t xml:space="preserve">department or Cooperative Extension Service </w:t>
      </w:r>
      <w:r w:rsidRPr="00007F83">
        <w:rPr>
          <w:rFonts w:ascii="Helvetica Neue" w:eastAsia="Calibri" w:hAnsi="Helvetica Neue"/>
        </w:rPr>
        <w:t>(</w:t>
      </w:r>
      <w:hyperlink r:id="rId26">
        <w:r w:rsidRPr="00007F83">
          <w:rPr>
            <w:rFonts w:ascii="Helvetica Neue" w:eastAsia="Calibri" w:hAnsi="Helvetica Neue"/>
            <w:color w:val="0079C1"/>
            <w:u w:val="single" w:color="0079C1"/>
          </w:rPr>
          <w:t>www.nifa.usda.gov/extension</w:t>
        </w:r>
      </w:hyperlink>
      <w:r w:rsidRPr="00007F83">
        <w:rPr>
          <w:rFonts w:ascii="Helvetica Neue" w:eastAsia="Calibri" w:hAnsi="Helvetica Neue" w:cs="Calibri"/>
          <w:color w:val="000000"/>
        </w:rPr>
        <w:t xml:space="preserve">) to find out what tests </w:t>
      </w:r>
      <w:r w:rsidRPr="00007F83">
        <w:rPr>
          <w:rFonts w:ascii="Helvetica Neue" w:eastAsia="Calibri" w:hAnsi="Helvetica Neue"/>
          <w:color w:val="000000"/>
        </w:rPr>
        <w:t>are needed.</w:t>
      </w:r>
    </w:p>
    <w:p w14:paraId="2826F918" w14:textId="77777777" w:rsidR="004C0210" w:rsidRPr="00007F83" w:rsidRDefault="004C0210" w:rsidP="004C0210">
      <w:pPr>
        <w:ind w:left="730" w:right="99" w:hanging="240"/>
        <w:contextualSpacing/>
        <w:rPr>
          <w:rFonts w:ascii="Helvetica Neue" w:eastAsia="Calibri" w:hAnsi="Helvetica Neue"/>
          <w:sz w:val="20"/>
          <w:szCs w:val="20"/>
        </w:rPr>
      </w:pPr>
    </w:p>
    <w:p w14:paraId="7A2ECFE1" w14:textId="77777777" w:rsidR="004C0210" w:rsidRPr="00007F83" w:rsidRDefault="004C0210" w:rsidP="004C0210">
      <w:pPr>
        <w:ind w:left="117"/>
        <w:contextualSpacing/>
        <w:rPr>
          <w:rFonts w:ascii="Helvetica Neue" w:hAnsi="Helvetica Neue"/>
        </w:rPr>
      </w:pPr>
    </w:p>
    <w:p w14:paraId="70E9D37C" w14:textId="77777777" w:rsidR="004C0210" w:rsidRPr="00007F83" w:rsidRDefault="004C0210" w:rsidP="004C0210">
      <w:pPr>
        <w:pStyle w:val="BodyText"/>
        <w:ind w:left="117" w:right="503"/>
        <w:contextualSpacing/>
        <w:rPr>
          <w:rFonts w:ascii="Helvetica Neue" w:hAnsi="Helvetica Neue"/>
          <w:sz w:val="22"/>
          <w:szCs w:val="22"/>
        </w:rPr>
      </w:pPr>
      <w:r w:rsidRPr="00007F83">
        <w:rPr>
          <w:rFonts w:ascii="Helvetica Neue" w:hAnsi="Helvetica Neue"/>
          <w:noProof/>
          <w:sz w:val="22"/>
          <w:szCs w:val="22"/>
        </w:rPr>
        <mc:AlternateContent>
          <mc:Choice Requires="wps">
            <w:drawing>
              <wp:anchor distT="0" distB="0" distL="114300" distR="114300" simplePos="0" relativeHeight="251694080" behindDoc="1" locked="0" layoutInCell="1" allowOverlap="1" wp14:anchorId="423DA3EA" wp14:editId="51C6260B">
                <wp:simplePos x="0" y="0"/>
                <wp:positionH relativeFrom="column">
                  <wp:posOffset>-104140</wp:posOffset>
                </wp:positionH>
                <wp:positionV relativeFrom="paragraph">
                  <wp:posOffset>-1905</wp:posOffset>
                </wp:positionV>
                <wp:extent cx="5153025" cy="1200150"/>
                <wp:effectExtent l="0" t="0" r="9525" b="0"/>
                <wp:wrapNone/>
                <wp:docPr id="24" name="Rectangle 24"/>
                <wp:cNvGraphicFramePr/>
                <a:graphic xmlns:a="http://schemas.openxmlformats.org/drawingml/2006/main">
                  <a:graphicData uri="http://schemas.microsoft.com/office/word/2010/wordprocessingShape">
                    <wps:wsp>
                      <wps:cNvSpPr/>
                      <wps:spPr>
                        <a:xfrm>
                          <a:off x="0" y="0"/>
                          <a:ext cx="5153025" cy="12001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733E1" id="Rectangle_x0020_24" o:spid="_x0000_s1026" style="position:absolute;margin-left:-8.2pt;margin-top:-.1pt;width:405.75pt;height:94.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" fillcolor="#f2f2f2 [3052]" stroked="f" strokeweight="1pt"/>
            </w:pict>
          </mc:Fallback>
        </mc:AlternateContent>
      </w:r>
      <w:r w:rsidRPr="00007F83">
        <w:rPr>
          <w:rFonts w:ascii="Helvetica Neue" w:hAnsi="Helvetica Neue"/>
          <w:noProof/>
          <w:sz w:val="22"/>
          <w:szCs w:val="22"/>
        </w:rPr>
        <w:drawing>
          <wp:anchor distT="0" distB="0" distL="114300" distR="114300" simplePos="0" relativeHeight="251693056" behindDoc="1" locked="0" layoutInCell="1" allowOverlap="1" wp14:anchorId="39AE4C43" wp14:editId="6EB07F21">
            <wp:simplePos x="0" y="0"/>
            <wp:positionH relativeFrom="column">
              <wp:posOffset>76200</wp:posOffset>
            </wp:positionH>
            <wp:positionV relativeFrom="paragraph">
              <wp:posOffset>-3810</wp:posOffset>
            </wp:positionV>
            <wp:extent cx="1823085" cy="1200150"/>
            <wp:effectExtent l="0" t="0" r="5715" b="0"/>
            <wp:wrapThrough wrapText="bothSides">
              <wp:wrapPolygon edited="0">
                <wp:start x="0" y="0"/>
                <wp:lineTo x="0" y="21257"/>
                <wp:lineTo x="21442" y="21257"/>
                <wp:lineTo x="214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08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339DA" w14:textId="77777777" w:rsidR="004C0210" w:rsidRPr="00007F83" w:rsidRDefault="004C0210" w:rsidP="004C0210">
      <w:pPr>
        <w:pStyle w:val="BodyText"/>
        <w:ind w:left="117" w:right="503"/>
        <w:contextualSpacing/>
        <w:jc w:val="center"/>
        <w:rPr>
          <w:rFonts w:ascii="Helvetica Neue" w:hAnsi="Helvetica Neue"/>
          <w:b/>
          <w:color w:val="0079C1"/>
          <w:sz w:val="36"/>
          <w:szCs w:val="36"/>
        </w:rPr>
      </w:pPr>
      <w:r w:rsidRPr="00007F83">
        <w:rPr>
          <w:rFonts w:ascii="Helvetica Neue" w:hAnsi="Helvetica Neue" w:cs="Arial"/>
          <w:b/>
          <w:color w:val="0079C1"/>
          <w:sz w:val="36"/>
          <w:szCs w:val="36"/>
        </w:rPr>
        <w:t xml:space="preserve">What can you do </w:t>
      </w:r>
      <w:r w:rsidRPr="00007F83">
        <w:rPr>
          <w:rFonts w:ascii="Helvetica Neue" w:hAnsi="Helvetica Neue"/>
          <w:b/>
          <w:color w:val="0079C1"/>
          <w:sz w:val="36"/>
          <w:szCs w:val="36"/>
        </w:rPr>
        <w:t xml:space="preserve">to help the </w:t>
      </w:r>
      <w:proofErr w:type="gramStart"/>
      <w:r w:rsidRPr="00007F83">
        <w:rPr>
          <w:rFonts w:ascii="Helvetica Neue" w:hAnsi="Helvetica Neue"/>
          <w:b/>
          <w:color w:val="0079C1"/>
          <w:sz w:val="36"/>
          <w:szCs w:val="36"/>
        </w:rPr>
        <w:t>families</w:t>
      </w:r>
      <w:proofErr w:type="gramEnd"/>
      <w:r w:rsidRPr="00007F83">
        <w:rPr>
          <w:rFonts w:ascii="Helvetica Neue" w:hAnsi="Helvetica Neue"/>
          <w:b/>
          <w:color w:val="0079C1"/>
          <w:sz w:val="36"/>
          <w:szCs w:val="36"/>
        </w:rPr>
        <w:t xml:space="preserve"> </w:t>
      </w:r>
    </w:p>
    <w:p w14:paraId="5AAF3922" w14:textId="77777777" w:rsidR="004C0210" w:rsidRPr="00007F83" w:rsidRDefault="004C0210" w:rsidP="004C0210">
      <w:pPr>
        <w:pStyle w:val="BodyText"/>
        <w:ind w:left="117" w:right="503"/>
        <w:contextualSpacing/>
        <w:jc w:val="center"/>
        <w:rPr>
          <w:rFonts w:ascii="Helvetica Neue" w:hAnsi="Helvetica Neue"/>
          <w:b/>
          <w:color w:val="0079C1"/>
          <w:sz w:val="36"/>
          <w:szCs w:val="36"/>
        </w:rPr>
      </w:pPr>
      <w:r w:rsidRPr="00007F83">
        <w:rPr>
          <w:rFonts w:ascii="Helvetica Neue" w:hAnsi="Helvetica Neue"/>
          <w:b/>
          <w:color w:val="0079C1"/>
          <w:sz w:val="36"/>
          <w:szCs w:val="36"/>
        </w:rPr>
        <w:t>and communities you serve?</w:t>
      </w:r>
    </w:p>
    <w:p w14:paraId="0F2FBE7F" w14:textId="77777777" w:rsidR="004C0210" w:rsidRPr="00007F83" w:rsidRDefault="004C0210" w:rsidP="004C0210">
      <w:pPr>
        <w:pStyle w:val="BodyText"/>
        <w:ind w:left="117" w:right="503"/>
        <w:contextualSpacing/>
        <w:jc w:val="center"/>
        <w:rPr>
          <w:rFonts w:ascii="Helvetica Neue" w:hAnsi="Helvetica Neue"/>
          <w:i/>
          <w:color w:val="0079C1"/>
          <w:sz w:val="36"/>
          <w:szCs w:val="36"/>
        </w:rPr>
      </w:pPr>
      <w:r w:rsidRPr="00007F83">
        <w:rPr>
          <w:rFonts w:ascii="Helvetica Neue" w:hAnsi="Helvetica Neue"/>
          <w:i/>
          <w:color w:val="0079C1"/>
          <w:sz w:val="36"/>
          <w:szCs w:val="36"/>
        </w:rPr>
        <w:t>Actions for Living in a Healthy Home</w:t>
      </w:r>
    </w:p>
    <w:p w14:paraId="35ABCC41" w14:textId="77777777" w:rsidR="004C0210" w:rsidRPr="00007F83" w:rsidRDefault="004C0210" w:rsidP="004C0210">
      <w:pPr>
        <w:pStyle w:val="BodyText"/>
        <w:ind w:left="117" w:right="503"/>
        <w:contextualSpacing/>
        <w:rPr>
          <w:rFonts w:ascii="Helvetica Neue" w:hAnsi="Helvetica Neue" w:cs="Arial"/>
          <w:color w:val="0079C1"/>
          <w:sz w:val="26"/>
          <w:szCs w:val="26"/>
        </w:rPr>
      </w:pPr>
    </w:p>
    <w:p w14:paraId="1AC7A358" w14:textId="77777777" w:rsidR="004C0210" w:rsidRPr="00007F83" w:rsidRDefault="004C0210" w:rsidP="004C0210">
      <w:pPr>
        <w:pStyle w:val="BodyText"/>
        <w:ind w:left="117" w:right="503"/>
        <w:contextualSpacing/>
        <w:rPr>
          <w:rFonts w:ascii="Helvetica Neue" w:hAnsi="Helvetica Neue" w:cs="Arial"/>
          <w:color w:val="0079C1"/>
          <w:sz w:val="26"/>
          <w:szCs w:val="26"/>
        </w:rPr>
      </w:pPr>
    </w:p>
    <w:p w14:paraId="77D2369D" w14:textId="77777777" w:rsidR="004C0210" w:rsidRPr="00007F83" w:rsidRDefault="004C0210" w:rsidP="004C0210">
      <w:pPr>
        <w:spacing w:before="78"/>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Family Health</w:t>
      </w:r>
    </w:p>
    <w:p w14:paraId="56862875" w14:textId="77777777" w:rsidR="004C0210" w:rsidRPr="00007F83" w:rsidRDefault="004C0210" w:rsidP="004C0210">
      <w:pPr>
        <w:spacing w:before="78"/>
        <w:contextualSpacing/>
        <w:outlineLvl w:val="4"/>
        <w:rPr>
          <w:rFonts w:ascii="Helvetica Neue" w:eastAsia="Arial" w:hAnsi="Helvetica Neue"/>
          <w:sz w:val="20"/>
          <w:szCs w:val="20"/>
        </w:rPr>
      </w:pPr>
    </w:p>
    <w:p w14:paraId="73CB016B" w14:textId="77777777" w:rsidR="004C0210" w:rsidRPr="00007F83" w:rsidRDefault="004C0210" w:rsidP="004C0210">
      <w:pPr>
        <w:spacing w:before="78"/>
        <w:ind w:left="90"/>
        <w:contextualSpacing/>
        <w:outlineLvl w:val="4"/>
        <w:rPr>
          <w:rFonts w:ascii="Helvetica Neue" w:eastAsia="Arial" w:hAnsi="Helvetica Neue"/>
          <w:sz w:val="26"/>
          <w:szCs w:val="26"/>
        </w:rPr>
      </w:pPr>
      <w:r w:rsidRPr="00007F83">
        <w:rPr>
          <w:rFonts w:ascii="Helvetica Neue" w:eastAsia="Calibri" w:hAnsi="Helvetica Neue"/>
        </w:rPr>
        <w:t>If the home has lead or copper plumbing with lead solder, family members should be instructed to:</w:t>
      </w:r>
    </w:p>
    <w:p w14:paraId="4E025BCF" w14:textId="77777777" w:rsidR="004C0210" w:rsidRPr="00007F83" w:rsidRDefault="004C0210" w:rsidP="004C0210">
      <w:pPr>
        <w:widowControl w:val="0"/>
        <w:numPr>
          <w:ilvl w:val="0"/>
          <w:numId w:val="19"/>
        </w:numPr>
        <w:tabs>
          <w:tab w:val="left" w:pos="460"/>
        </w:tabs>
        <w:spacing w:before="10"/>
        <w:ind w:left="460" w:right="190"/>
        <w:contextualSpacing/>
        <w:rPr>
          <w:rFonts w:ascii="Helvetica Neue" w:hAnsi="Helvetica Neue"/>
        </w:rPr>
      </w:pPr>
      <w:r w:rsidRPr="00007F83">
        <w:rPr>
          <w:rFonts w:ascii="Helvetica Neue" w:eastAsia="Calibri" w:hAnsi="Helvetica Neue"/>
        </w:rPr>
        <w:t>Never use hot water from the tap for cooking, drinking, or making baby formula. Heat dissolves these metals into the water.</w:t>
      </w:r>
    </w:p>
    <w:p w14:paraId="4B88EA71" w14:textId="77777777" w:rsidR="004C0210" w:rsidRPr="00007F83" w:rsidRDefault="004C0210" w:rsidP="004C0210">
      <w:pPr>
        <w:widowControl w:val="0"/>
        <w:numPr>
          <w:ilvl w:val="0"/>
          <w:numId w:val="19"/>
        </w:numPr>
        <w:tabs>
          <w:tab w:val="left" w:pos="460"/>
        </w:tabs>
        <w:ind w:left="460"/>
        <w:contextualSpacing/>
        <w:jc w:val="both"/>
        <w:rPr>
          <w:rFonts w:ascii="Helvetica Neue" w:eastAsia="Calibri" w:hAnsi="Helvetica Neue"/>
        </w:rPr>
      </w:pPr>
      <w:r w:rsidRPr="00007F83">
        <w:rPr>
          <w:rFonts w:ascii="Helvetica Neue" w:eastAsia="Calibri" w:hAnsi="Helvetica Neue"/>
        </w:rPr>
        <w:t>Use cold water instead of hot water and heat it on the stove or in the microwave to warm it up but test it to be sure it is not too hot before feeding a baby or toddler.</w:t>
      </w:r>
    </w:p>
    <w:p w14:paraId="5E96CD83" w14:textId="77777777" w:rsidR="004C0210" w:rsidRPr="00007F83" w:rsidRDefault="004C0210" w:rsidP="004C0210">
      <w:pPr>
        <w:widowControl w:val="0"/>
        <w:numPr>
          <w:ilvl w:val="0"/>
          <w:numId w:val="19"/>
        </w:numPr>
        <w:tabs>
          <w:tab w:val="left" w:pos="460"/>
        </w:tabs>
        <w:spacing w:before="1"/>
        <w:ind w:left="460" w:right="171"/>
        <w:contextualSpacing/>
        <w:jc w:val="both"/>
        <w:rPr>
          <w:rFonts w:ascii="Helvetica Neue" w:hAnsi="Helvetica Neue"/>
          <w:sz w:val="11"/>
          <w:szCs w:val="11"/>
        </w:rPr>
      </w:pPr>
      <w:r w:rsidRPr="00007F83">
        <w:rPr>
          <w:rFonts w:ascii="Helvetica Neue" w:eastAsia="Calibri" w:hAnsi="Helvetica Neue"/>
        </w:rPr>
        <w:t xml:space="preserve">Let the cold water run for a few minutes when the water hasn’t been used for at least 3 hours. </w:t>
      </w:r>
      <w:r w:rsidRPr="00007F83">
        <w:rPr>
          <w:rFonts w:ascii="Helvetica Neue" w:eastAsia="Calibri" w:hAnsi="Helvetica Neue" w:cs="Calibri"/>
        </w:rPr>
        <w:t xml:space="preserve">This will help clear out any water that is sitting in the pipes which might collect lead or </w:t>
      </w:r>
      <w:r w:rsidRPr="00007F83">
        <w:rPr>
          <w:rFonts w:ascii="Helvetica Neue" w:eastAsia="Calibri" w:hAnsi="Helvetica Neue"/>
        </w:rPr>
        <w:t xml:space="preserve">copper. </w:t>
      </w:r>
    </w:p>
    <w:p w14:paraId="5A56F9F9" w14:textId="77777777" w:rsidR="004C0210" w:rsidRPr="00007F83" w:rsidRDefault="004C0210" w:rsidP="004C0210">
      <w:pPr>
        <w:contextualSpacing/>
        <w:rPr>
          <w:rFonts w:ascii="Helvetica Neue" w:eastAsia="Arial" w:hAnsi="Helvetica Neue"/>
          <w:color w:val="0079C1"/>
          <w:sz w:val="26"/>
          <w:szCs w:val="26"/>
        </w:rPr>
      </w:pPr>
    </w:p>
    <w:p w14:paraId="55C0A810" w14:textId="77777777" w:rsidR="004C0210" w:rsidRPr="00007F83" w:rsidRDefault="004C0210" w:rsidP="004C0210">
      <w:pPr>
        <w:contextualSpacing/>
        <w:rPr>
          <w:rFonts w:ascii="Helvetica Neue" w:eastAsia="Arial" w:hAnsi="Helvetica Neue"/>
          <w:color w:val="0079C1"/>
          <w:sz w:val="26"/>
          <w:szCs w:val="26"/>
        </w:rPr>
      </w:pPr>
    </w:p>
    <w:p w14:paraId="5AFC4926" w14:textId="77777777" w:rsidR="004C0210" w:rsidRPr="00007F83" w:rsidRDefault="004C0210" w:rsidP="004C0210">
      <w:pPr>
        <w:contextualSpacing/>
        <w:rPr>
          <w:rFonts w:ascii="Helvetica Neue" w:eastAsia="Arial" w:hAnsi="Helvetica Neue"/>
          <w:color w:val="0079C1"/>
          <w:sz w:val="26"/>
          <w:szCs w:val="26"/>
        </w:rPr>
      </w:pPr>
    </w:p>
    <w:p w14:paraId="1B8F20C1" w14:textId="77777777" w:rsidR="004C0210" w:rsidRPr="00007F83" w:rsidRDefault="004C0210" w:rsidP="004C0210">
      <w:pPr>
        <w:contextualSpacing/>
        <w:rPr>
          <w:rFonts w:ascii="Helvetica Neue" w:eastAsia="Arial" w:hAnsi="Helvetica Neue"/>
          <w:color w:val="0079C1"/>
          <w:sz w:val="26"/>
          <w:szCs w:val="26"/>
        </w:rPr>
      </w:pPr>
    </w:p>
    <w:p w14:paraId="5CE85FCF" w14:textId="77777777" w:rsidR="004C0210" w:rsidRPr="00007F83" w:rsidRDefault="004C0210" w:rsidP="004C0210">
      <w:pPr>
        <w:contextualSpacing/>
        <w:rPr>
          <w:rFonts w:ascii="Helvetica Neue" w:eastAsia="Arial" w:hAnsi="Helvetica Neue"/>
          <w:color w:val="0079C1"/>
          <w:sz w:val="26"/>
          <w:szCs w:val="26"/>
        </w:rPr>
      </w:pPr>
    </w:p>
    <w:p w14:paraId="59B05DEA" w14:textId="77777777" w:rsidR="004C0210" w:rsidRPr="00007F83" w:rsidRDefault="004C0210" w:rsidP="004C0210">
      <w:pPr>
        <w:contextualSpacing/>
        <w:rPr>
          <w:rFonts w:ascii="Helvetica Neue" w:eastAsia="Arial" w:hAnsi="Helvetica Neue"/>
          <w:sz w:val="26"/>
          <w:szCs w:val="26"/>
        </w:rPr>
      </w:pPr>
      <w:r w:rsidRPr="00007F83">
        <w:rPr>
          <w:rFonts w:ascii="Helvetica Neue" w:eastAsia="Arial" w:hAnsi="Helvetica Neue"/>
          <w:color w:val="0079C1"/>
          <w:sz w:val="26"/>
          <w:szCs w:val="26"/>
        </w:rPr>
        <w:t>Community Health and Safety</w:t>
      </w:r>
    </w:p>
    <w:p w14:paraId="5E0FD26B" w14:textId="77777777" w:rsidR="004C0210" w:rsidRPr="00007F83" w:rsidRDefault="004C0210" w:rsidP="004C0210">
      <w:pPr>
        <w:spacing w:before="58"/>
        <w:ind w:firstLine="90"/>
        <w:contextualSpacing/>
        <w:outlineLvl w:val="4"/>
        <w:rPr>
          <w:rFonts w:ascii="Helvetica Neue" w:eastAsia="Calibri" w:hAnsi="Helvetica Neue"/>
          <w:sz w:val="20"/>
          <w:szCs w:val="20"/>
        </w:rPr>
      </w:pPr>
    </w:p>
    <w:p w14:paraId="200828BE" w14:textId="77777777" w:rsidR="004C0210" w:rsidRPr="00007F83" w:rsidRDefault="004C0210" w:rsidP="004C0210">
      <w:pPr>
        <w:spacing w:before="58"/>
        <w:ind w:left="90"/>
        <w:contextualSpacing/>
        <w:outlineLvl w:val="4"/>
        <w:rPr>
          <w:rFonts w:ascii="Helvetica Neue" w:eastAsia="Calibri" w:hAnsi="Helvetica Neue"/>
        </w:rPr>
      </w:pPr>
      <w:r w:rsidRPr="00007F83">
        <w:rPr>
          <w:rFonts w:ascii="Helvetica Neue" w:eastAsia="Calibri" w:hAnsi="Helvetica Neue"/>
        </w:rPr>
        <w:t>Clean water in public water supplies and from private wells requires community-wide outreach so that everyone is doing their part to keep the water safe to drink for all families. In order to help keep local water safe, healthy homes stakeholders should advise families in proper care and disposal of household and yard chemicals to avoid adding contamination to the surrounding groundwater and wells. Families need to:</w:t>
      </w:r>
    </w:p>
    <w:p w14:paraId="740FBAA4" w14:textId="77777777" w:rsidR="004C0210" w:rsidRPr="00007F83" w:rsidRDefault="004C0210" w:rsidP="004C0210">
      <w:pPr>
        <w:spacing w:before="58"/>
        <w:ind w:firstLine="90"/>
        <w:contextualSpacing/>
        <w:outlineLvl w:val="4"/>
        <w:rPr>
          <w:rFonts w:ascii="Helvetica Neue" w:eastAsia="Calibri" w:hAnsi="Helvetica Neue"/>
          <w:sz w:val="16"/>
          <w:szCs w:val="16"/>
        </w:rPr>
      </w:pPr>
    </w:p>
    <w:p w14:paraId="1A781992" w14:textId="77777777" w:rsidR="004C0210" w:rsidRPr="00007F83" w:rsidRDefault="004C0210" w:rsidP="004C0210">
      <w:pPr>
        <w:widowControl w:val="0"/>
        <w:numPr>
          <w:ilvl w:val="0"/>
          <w:numId w:val="19"/>
        </w:numPr>
        <w:tabs>
          <w:tab w:val="left" w:pos="460"/>
        </w:tabs>
        <w:spacing w:before="10"/>
        <w:ind w:left="460" w:right="549"/>
        <w:contextualSpacing/>
        <w:rPr>
          <w:rFonts w:ascii="Helvetica Neue" w:hAnsi="Helvetica Neue"/>
        </w:rPr>
      </w:pPr>
      <w:r w:rsidRPr="00007F83">
        <w:rPr>
          <w:rFonts w:ascii="Helvetica Neue" w:eastAsia="Calibri" w:hAnsi="Helvetica Neue"/>
        </w:rPr>
        <w:t>Ask the water company for the most recent water quality report.</w:t>
      </w:r>
    </w:p>
    <w:p w14:paraId="0C79B069" w14:textId="77777777" w:rsidR="004C0210" w:rsidRPr="00007F83" w:rsidRDefault="004C0210" w:rsidP="004C0210">
      <w:pPr>
        <w:widowControl w:val="0"/>
        <w:numPr>
          <w:ilvl w:val="0"/>
          <w:numId w:val="19"/>
        </w:numPr>
        <w:tabs>
          <w:tab w:val="left" w:pos="460"/>
        </w:tabs>
        <w:ind w:left="460" w:right="104"/>
        <w:contextualSpacing/>
        <w:rPr>
          <w:rFonts w:ascii="Helvetica Neue" w:eastAsia="Calibri" w:hAnsi="Helvetica Neue" w:cs="Calibri"/>
        </w:rPr>
      </w:pPr>
      <w:r w:rsidRPr="00007F83">
        <w:rPr>
          <w:rFonts w:ascii="Helvetica Neue" w:eastAsia="Calibri" w:hAnsi="Helvetica Neue"/>
        </w:rPr>
        <w:t xml:space="preserve">Follow all </w:t>
      </w:r>
      <w:r w:rsidRPr="00007F83">
        <w:rPr>
          <w:rFonts w:ascii="Helvetica Neue" w:eastAsia="Calibri" w:hAnsi="Helvetica Neue" w:cs="Calibri"/>
        </w:rPr>
        <w:t>directions on the label when using poisons to kill bugs or weeds.</w:t>
      </w:r>
    </w:p>
    <w:p w14:paraId="337172BA" w14:textId="77777777" w:rsidR="004C0210" w:rsidRPr="00007F83" w:rsidRDefault="004C0210" w:rsidP="004C0210">
      <w:pPr>
        <w:widowControl w:val="0"/>
        <w:numPr>
          <w:ilvl w:val="0"/>
          <w:numId w:val="19"/>
        </w:numPr>
        <w:tabs>
          <w:tab w:val="left" w:pos="460"/>
        </w:tabs>
        <w:ind w:left="460" w:right="191"/>
        <w:contextualSpacing/>
        <w:rPr>
          <w:rFonts w:ascii="Helvetica Neue" w:eastAsia="Calibri" w:hAnsi="Helvetica Neue"/>
        </w:rPr>
      </w:pPr>
      <w:r w:rsidRPr="00007F83">
        <w:rPr>
          <w:rFonts w:ascii="Helvetica Neue" w:eastAsia="Calibri" w:hAnsi="Helvetica Neue" w:cs="Calibri"/>
        </w:rPr>
        <w:t xml:space="preserve">Store chemicals safely and be sure containers are labeled </w:t>
      </w:r>
      <w:r w:rsidRPr="00007F83">
        <w:rPr>
          <w:rFonts w:ascii="Helvetica Neue" w:eastAsia="Calibri" w:hAnsi="Helvetica Neue"/>
        </w:rPr>
        <w:t>and sealed.</w:t>
      </w:r>
    </w:p>
    <w:p w14:paraId="224B2775" w14:textId="77777777" w:rsidR="004C0210" w:rsidRPr="00007F83" w:rsidRDefault="004C0210" w:rsidP="004C0210">
      <w:pPr>
        <w:widowControl w:val="0"/>
        <w:numPr>
          <w:ilvl w:val="0"/>
          <w:numId w:val="19"/>
        </w:numPr>
        <w:tabs>
          <w:tab w:val="left" w:pos="460"/>
        </w:tabs>
        <w:ind w:left="460" w:right="267"/>
        <w:contextualSpacing/>
        <w:rPr>
          <w:rFonts w:ascii="Helvetica Neue" w:eastAsia="Calibri" w:hAnsi="Helvetica Neue" w:cs="Calibri"/>
        </w:rPr>
      </w:pPr>
      <w:r w:rsidRPr="00007F83">
        <w:rPr>
          <w:rFonts w:ascii="Helvetica Neue" w:eastAsia="Calibri" w:hAnsi="Helvetica Neue"/>
        </w:rPr>
        <w:t xml:space="preserve">Avoid putting chemicals in the garbage or down the </w:t>
      </w:r>
      <w:r w:rsidRPr="00007F83">
        <w:rPr>
          <w:rFonts w:ascii="Helvetica Neue" w:eastAsia="Calibri" w:hAnsi="Helvetica Neue" w:cs="Calibri"/>
        </w:rPr>
        <w:t>drain and reading labels for disposal instructions.</w:t>
      </w:r>
    </w:p>
    <w:p w14:paraId="38357DD5" w14:textId="77777777" w:rsidR="004C0210" w:rsidRPr="00007F83" w:rsidRDefault="004C0210" w:rsidP="004C0210">
      <w:pPr>
        <w:widowControl w:val="0"/>
        <w:numPr>
          <w:ilvl w:val="0"/>
          <w:numId w:val="19"/>
        </w:numPr>
        <w:tabs>
          <w:tab w:val="left" w:pos="460"/>
        </w:tabs>
        <w:ind w:left="460" w:right="397"/>
        <w:contextualSpacing/>
        <w:rPr>
          <w:rFonts w:ascii="Helvetica Neue" w:eastAsia="Calibri" w:hAnsi="Helvetica Neue"/>
        </w:rPr>
      </w:pPr>
      <w:r w:rsidRPr="00007F83">
        <w:rPr>
          <w:rFonts w:ascii="Helvetica Neue" w:eastAsia="Calibri" w:hAnsi="Helvetica Neue" w:cs="Calibri"/>
        </w:rPr>
        <w:t xml:space="preserve">Give leftover chemicals to someone who will use them or call a local or state </w:t>
      </w:r>
      <w:r w:rsidRPr="00007F83">
        <w:rPr>
          <w:rFonts w:ascii="Helvetica Neue" w:eastAsia="Calibri" w:hAnsi="Helvetica Neue" w:cs="Calibri"/>
        </w:rPr>
        <w:lastRenderedPageBreak/>
        <w:t xml:space="preserve">health department to find out how to get rid of them </w:t>
      </w:r>
      <w:r w:rsidRPr="00007F83">
        <w:rPr>
          <w:rFonts w:ascii="Helvetica Neue" w:eastAsia="Calibri" w:hAnsi="Helvetica Neue"/>
        </w:rPr>
        <w:t xml:space="preserve">safely. </w:t>
      </w:r>
    </w:p>
    <w:p w14:paraId="77293568" w14:textId="77777777" w:rsidR="004C0210" w:rsidRPr="00007F83" w:rsidRDefault="004C0210" w:rsidP="004C0210">
      <w:pPr>
        <w:widowControl w:val="0"/>
        <w:numPr>
          <w:ilvl w:val="0"/>
          <w:numId w:val="19"/>
        </w:numPr>
        <w:tabs>
          <w:tab w:val="left" w:pos="460"/>
        </w:tabs>
        <w:ind w:left="460" w:right="992"/>
        <w:contextualSpacing/>
        <w:rPr>
          <w:rFonts w:ascii="Helvetica Neue" w:eastAsia="Calibri" w:hAnsi="Helvetica Neue" w:cs="Calibri"/>
        </w:rPr>
      </w:pPr>
      <w:r w:rsidRPr="00007F83">
        <w:rPr>
          <w:rFonts w:ascii="Helvetica Neue" w:eastAsia="Calibri" w:hAnsi="Helvetica Neue"/>
        </w:rPr>
        <w:t xml:space="preserve">Make sure to clean </w:t>
      </w:r>
      <w:r w:rsidRPr="00007F83">
        <w:rPr>
          <w:rFonts w:ascii="Helvetica Neue" w:eastAsia="Calibri" w:hAnsi="Helvetica Neue" w:cs="Calibri"/>
        </w:rPr>
        <w:t xml:space="preserve">up after pets. Don’t leave droppings on the </w:t>
      </w:r>
      <w:r w:rsidRPr="00007F83">
        <w:rPr>
          <w:rFonts w:ascii="Helvetica Neue" w:eastAsia="Calibri" w:hAnsi="Helvetica Neue"/>
        </w:rPr>
        <w:t xml:space="preserve">ground. Rain can wash germs into storm drains, rivers and lakes. Flush pet waste down the toilet, or put it in a </w:t>
      </w:r>
      <w:r w:rsidRPr="00007F83">
        <w:rPr>
          <w:rFonts w:ascii="Helvetica Neue" w:eastAsia="Calibri" w:hAnsi="Helvetica Neue" w:cs="Calibri"/>
        </w:rPr>
        <w:t>plastic bag and throw it in the trash.</w:t>
      </w:r>
    </w:p>
    <w:p w14:paraId="02F2DF9B" w14:textId="77777777" w:rsidR="004C0210" w:rsidRPr="00007F83" w:rsidRDefault="004C0210" w:rsidP="004C0210">
      <w:pPr>
        <w:tabs>
          <w:tab w:val="left" w:pos="460"/>
        </w:tabs>
        <w:ind w:left="460" w:right="992"/>
        <w:contextualSpacing/>
        <w:rPr>
          <w:rFonts w:ascii="Helvetica Neue" w:hAnsi="Helvetica Neue"/>
          <w:color w:val="0079C1"/>
          <w:sz w:val="20"/>
          <w:szCs w:val="20"/>
        </w:rPr>
      </w:pPr>
    </w:p>
    <w:p w14:paraId="3A78E47F" w14:textId="77777777" w:rsidR="004C0210" w:rsidRPr="00007F83" w:rsidRDefault="004C0210" w:rsidP="004C0210">
      <w:pPr>
        <w:tabs>
          <w:tab w:val="left" w:pos="460"/>
        </w:tabs>
        <w:ind w:left="460" w:right="992"/>
        <w:contextualSpacing/>
        <w:rPr>
          <w:rFonts w:ascii="Helvetica Neue" w:hAnsi="Helvetica Neue"/>
          <w:color w:val="0079C1"/>
          <w:sz w:val="20"/>
          <w:szCs w:val="20"/>
        </w:rPr>
      </w:pPr>
    </w:p>
    <w:p w14:paraId="4AE2B5E7" w14:textId="77777777" w:rsidR="004C0210" w:rsidRPr="00007F83" w:rsidRDefault="004C0210" w:rsidP="004C0210">
      <w:pPr>
        <w:tabs>
          <w:tab w:val="left" w:pos="0"/>
        </w:tabs>
        <w:ind w:right="992"/>
        <w:contextualSpacing/>
        <w:rPr>
          <w:rFonts w:ascii="Helvetica Neue" w:hAnsi="Helvetica Neue" w:cs="Arial"/>
          <w:color w:val="0079C1"/>
          <w:sz w:val="26"/>
          <w:szCs w:val="26"/>
        </w:rPr>
      </w:pPr>
      <w:r w:rsidRPr="00007F83">
        <w:rPr>
          <w:rFonts w:ascii="Helvetica Neue" w:hAnsi="Helvetica Neue" w:cs="Arial"/>
          <w:color w:val="0079C1"/>
          <w:sz w:val="26"/>
          <w:szCs w:val="26"/>
        </w:rPr>
        <w:t>Housekeeping and Maintenance</w:t>
      </w:r>
    </w:p>
    <w:p w14:paraId="7669409F" w14:textId="77777777" w:rsidR="004C0210" w:rsidRPr="00007F83" w:rsidRDefault="004C0210" w:rsidP="004C0210">
      <w:pPr>
        <w:tabs>
          <w:tab w:val="left" w:pos="0"/>
        </w:tabs>
        <w:ind w:right="992"/>
        <w:contextualSpacing/>
        <w:rPr>
          <w:rFonts w:ascii="Helvetica Neue" w:hAnsi="Helvetica Neue" w:cs="Arial"/>
          <w:color w:val="0079C1"/>
          <w:sz w:val="20"/>
          <w:szCs w:val="20"/>
        </w:rPr>
      </w:pPr>
    </w:p>
    <w:p w14:paraId="3EE10E92" w14:textId="77777777" w:rsidR="004C0210" w:rsidRPr="00007F83" w:rsidRDefault="004C0210" w:rsidP="004C0210">
      <w:pPr>
        <w:tabs>
          <w:tab w:val="left" w:pos="0"/>
        </w:tabs>
        <w:ind w:right="992"/>
        <w:contextualSpacing/>
        <w:rPr>
          <w:rFonts w:ascii="Helvetica Neue" w:hAnsi="Helvetica Neue"/>
        </w:rPr>
      </w:pPr>
      <w:r w:rsidRPr="00007F83">
        <w:rPr>
          <w:rFonts w:ascii="Helvetica Neue" w:hAnsi="Helvetica Neue" w:cs="Arial"/>
          <w:color w:val="0079C1"/>
          <w:sz w:val="26"/>
          <w:szCs w:val="26"/>
        </w:rPr>
        <w:t xml:space="preserve"> </w:t>
      </w:r>
      <w:r w:rsidRPr="00007F83">
        <w:rPr>
          <w:rFonts w:ascii="Helvetica Neue" w:hAnsi="Helvetica Neue"/>
        </w:rPr>
        <w:t>To protect a private water supply, homeowners and renters should be advised to:</w:t>
      </w:r>
    </w:p>
    <w:p w14:paraId="5AF8C5CA" w14:textId="77777777" w:rsidR="004C0210" w:rsidRPr="00007F83" w:rsidRDefault="004C0210" w:rsidP="004C0210">
      <w:pPr>
        <w:tabs>
          <w:tab w:val="left" w:pos="0"/>
        </w:tabs>
        <w:ind w:right="992"/>
        <w:contextualSpacing/>
        <w:rPr>
          <w:rFonts w:ascii="Helvetica Neue" w:hAnsi="Helvetica Neue" w:cs="Arial"/>
          <w:color w:val="0079C1"/>
          <w:sz w:val="16"/>
          <w:szCs w:val="16"/>
        </w:rPr>
      </w:pPr>
    </w:p>
    <w:p w14:paraId="14C8AC8E" w14:textId="77777777" w:rsidR="004C0210" w:rsidRPr="00007F83" w:rsidRDefault="004C0210" w:rsidP="004C0210">
      <w:pPr>
        <w:pStyle w:val="BodyText"/>
        <w:numPr>
          <w:ilvl w:val="0"/>
          <w:numId w:val="19"/>
        </w:numPr>
        <w:tabs>
          <w:tab w:val="left" w:pos="460"/>
        </w:tabs>
        <w:spacing w:before="3"/>
        <w:contextualSpacing/>
        <w:rPr>
          <w:rFonts w:ascii="Helvetica Neue" w:hAnsi="Helvetica Neue"/>
        </w:rPr>
      </w:pPr>
      <w:r w:rsidRPr="00007F83">
        <w:rPr>
          <w:rFonts w:ascii="Helvetica Neue" w:hAnsi="Helvetica Neue"/>
          <w:noProof/>
          <w:sz w:val="18"/>
          <w:szCs w:val="18"/>
        </w:rPr>
        <w:drawing>
          <wp:anchor distT="0" distB="0" distL="114300" distR="114300" simplePos="0" relativeHeight="251695104" behindDoc="1" locked="0" layoutInCell="1" allowOverlap="1" wp14:anchorId="0409F833" wp14:editId="0D835C86">
            <wp:simplePos x="0" y="0"/>
            <wp:positionH relativeFrom="column">
              <wp:posOffset>209550</wp:posOffset>
            </wp:positionH>
            <wp:positionV relativeFrom="paragraph">
              <wp:posOffset>54610</wp:posOffset>
            </wp:positionV>
            <wp:extent cx="2903855" cy="26574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385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hAnsi="Helvetica Neue"/>
          <w:sz w:val="22"/>
          <w:szCs w:val="22"/>
        </w:rPr>
        <w:t>Test their well water every year.</w:t>
      </w:r>
    </w:p>
    <w:p w14:paraId="719072B7" w14:textId="77777777" w:rsidR="004C0210" w:rsidRPr="00007F83" w:rsidRDefault="004C0210" w:rsidP="004C0210">
      <w:pPr>
        <w:pStyle w:val="BodyText"/>
        <w:numPr>
          <w:ilvl w:val="0"/>
          <w:numId w:val="19"/>
        </w:numPr>
        <w:tabs>
          <w:tab w:val="left" w:pos="460"/>
        </w:tabs>
        <w:ind w:right="420"/>
        <w:contextualSpacing/>
        <w:rPr>
          <w:rFonts w:ascii="Helvetica Neue" w:hAnsi="Helvetica Neue"/>
        </w:rPr>
      </w:pPr>
      <w:r w:rsidRPr="00007F83">
        <w:rPr>
          <w:rFonts w:ascii="Helvetica Neue" w:hAnsi="Helvetica Neue"/>
          <w:sz w:val="22"/>
          <w:szCs w:val="22"/>
        </w:rPr>
        <w:t xml:space="preserve">Have a professional plumber check the well if it is </w:t>
      </w:r>
      <w:r w:rsidRPr="00007F83">
        <w:rPr>
          <w:rFonts w:ascii="Helvetica Neue" w:hAnsi="Helvetica Neue"/>
          <w:sz w:val="22"/>
          <w:szCs w:val="22"/>
        </w:rPr>
        <w:tab/>
        <w:t>having problems or has high levels of contaminants.</w:t>
      </w:r>
    </w:p>
    <w:p w14:paraId="4D8DB9FC" w14:textId="77777777" w:rsidR="004C0210" w:rsidRPr="00007F83" w:rsidRDefault="004C0210" w:rsidP="004C0210">
      <w:pPr>
        <w:pStyle w:val="BodyText"/>
        <w:numPr>
          <w:ilvl w:val="0"/>
          <w:numId w:val="19"/>
        </w:numPr>
        <w:tabs>
          <w:tab w:val="left" w:pos="460"/>
        </w:tabs>
        <w:spacing w:before="10"/>
        <w:ind w:right="152"/>
        <w:contextualSpacing/>
        <w:rPr>
          <w:rFonts w:ascii="Helvetica Neue" w:hAnsi="Helvetica Neue"/>
        </w:rPr>
      </w:pPr>
      <w:r w:rsidRPr="00007F83">
        <w:rPr>
          <w:rFonts w:ascii="Helvetica Neue" w:hAnsi="Helvetica Neue"/>
          <w:sz w:val="22"/>
          <w:szCs w:val="22"/>
        </w:rPr>
        <w:t xml:space="preserve">Make sure the well is not in a low area of the yard where </w:t>
      </w:r>
      <w:r w:rsidRPr="00007F83">
        <w:rPr>
          <w:rFonts w:ascii="Helvetica Neue" w:hAnsi="Helvetica Neue"/>
          <w:sz w:val="22"/>
          <w:szCs w:val="22"/>
        </w:rPr>
        <w:tab/>
        <w:t xml:space="preserve">rainwater can collect. Rainwater can carry germs and </w:t>
      </w:r>
      <w:r w:rsidRPr="00007F83">
        <w:rPr>
          <w:rFonts w:ascii="Helvetica Neue" w:hAnsi="Helvetica Neue"/>
          <w:sz w:val="22"/>
          <w:szCs w:val="22"/>
        </w:rPr>
        <w:tab/>
        <w:t>pollutants into well water.</w:t>
      </w:r>
    </w:p>
    <w:p w14:paraId="5124DAC7" w14:textId="77777777" w:rsidR="004C0210" w:rsidRPr="00007F83" w:rsidRDefault="004C0210" w:rsidP="004C0210">
      <w:pPr>
        <w:pStyle w:val="BodyText"/>
        <w:numPr>
          <w:ilvl w:val="0"/>
          <w:numId w:val="19"/>
        </w:numPr>
        <w:tabs>
          <w:tab w:val="left" w:pos="460"/>
        </w:tabs>
        <w:ind w:right="160"/>
        <w:contextualSpacing/>
        <w:rPr>
          <w:rFonts w:ascii="Helvetica Neue" w:hAnsi="Helvetica Neue"/>
          <w:sz w:val="22"/>
          <w:szCs w:val="22"/>
        </w:rPr>
      </w:pPr>
      <w:r w:rsidRPr="00007F83">
        <w:rPr>
          <w:rFonts w:ascii="Helvetica Neue" w:hAnsi="Helvetica Neue"/>
          <w:sz w:val="22"/>
          <w:szCs w:val="22"/>
        </w:rPr>
        <w:t xml:space="preserve">Avoid keeping gas, oil, weed killer, or other chemicals near </w:t>
      </w:r>
      <w:r w:rsidRPr="00007F83">
        <w:rPr>
          <w:rFonts w:ascii="Helvetica Neue" w:hAnsi="Helvetica Neue"/>
          <w:sz w:val="22"/>
          <w:szCs w:val="22"/>
        </w:rPr>
        <w:tab/>
        <w:t>the well or uphill from it.</w:t>
      </w:r>
    </w:p>
    <w:p w14:paraId="0DE9E328" w14:textId="77777777" w:rsidR="004C0210" w:rsidRPr="00007F83" w:rsidRDefault="004C0210" w:rsidP="004C0210">
      <w:pPr>
        <w:pStyle w:val="BodyText"/>
        <w:numPr>
          <w:ilvl w:val="0"/>
          <w:numId w:val="19"/>
        </w:numPr>
        <w:tabs>
          <w:tab w:val="left" w:pos="460"/>
        </w:tabs>
        <w:ind w:right="339"/>
        <w:contextualSpacing/>
        <w:rPr>
          <w:rFonts w:ascii="Helvetica Neue" w:hAnsi="Helvetica Neue" w:cs="Calibri"/>
          <w:sz w:val="22"/>
          <w:szCs w:val="22"/>
        </w:rPr>
      </w:pPr>
      <w:r w:rsidRPr="00007F83">
        <w:rPr>
          <w:rFonts w:ascii="Helvetica Neue" w:hAnsi="Helvetica Neue"/>
          <w:sz w:val="22"/>
          <w:szCs w:val="22"/>
        </w:rPr>
        <w:t xml:space="preserve">Ask the local or state health department how to seal </w:t>
      </w:r>
      <w:proofErr w:type="gramStart"/>
      <w:r w:rsidRPr="00007F83">
        <w:rPr>
          <w:rFonts w:ascii="Helvetica Neue" w:hAnsi="Helvetica Neue"/>
          <w:sz w:val="22"/>
          <w:szCs w:val="22"/>
        </w:rPr>
        <w:t xml:space="preserve">an  </w:t>
      </w:r>
      <w:r w:rsidRPr="00007F83">
        <w:rPr>
          <w:rFonts w:ascii="Helvetica Neue" w:hAnsi="Helvetica Neue"/>
          <w:sz w:val="22"/>
          <w:szCs w:val="22"/>
        </w:rPr>
        <w:tab/>
      </w:r>
      <w:proofErr w:type="gramEnd"/>
      <w:r w:rsidRPr="00007F83">
        <w:rPr>
          <w:rFonts w:ascii="Helvetica Neue" w:hAnsi="Helvetica Neue"/>
          <w:sz w:val="22"/>
          <w:szCs w:val="22"/>
        </w:rPr>
        <w:t>unused well if it is abandoned. C</w:t>
      </w:r>
      <w:r w:rsidRPr="00007F83">
        <w:rPr>
          <w:rFonts w:ascii="Helvetica Neue" w:hAnsi="Helvetica Neue" w:cs="Calibri"/>
          <w:sz w:val="22"/>
          <w:szCs w:val="22"/>
        </w:rPr>
        <w:t xml:space="preserve">ap or fill unused wells to </w:t>
      </w:r>
      <w:r w:rsidRPr="00007F83">
        <w:rPr>
          <w:rFonts w:ascii="Helvetica Neue" w:hAnsi="Helvetica Neue" w:cs="Calibri"/>
          <w:sz w:val="22"/>
          <w:szCs w:val="22"/>
        </w:rPr>
        <w:tab/>
        <w:t>prevent ground water contamination.</w:t>
      </w:r>
    </w:p>
    <w:p w14:paraId="60BC275B" w14:textId="77777777" w:rsidR="004C0210" w:rsidRPr="00007F83" w:rsidRDefault="004C0210" w:rsidP="004C0210">
      <w:pPr>
        <w:pStyle w:val="BodyText"/>
        <w:numPr>
          <w:ilvl w:val="0"/>
          <w:numId w:val="19"/>
        </w:numPr>
        <w:tabs>
          <w:tab w:val="left" w:pos="460"/>
        </w:tabs>
        <w:spacing w:before="10"/>
        <w:ind w:right="567"/>
        <w:contextualSpacing/>
        <w:jc w:val="both"/>
        <w:rPr>
          <w:rFonts w:ascii="Helvetica Neue" w:hAnsi="Helvetica Neue"/>
          <w:sz w:val="22"/>
          <w:szCs w:val="22"/>
        </w:rPr>
      </w:pPr>
      <w:r w:rsidRPr="00007F83">
        <w:rPr>
          <w:rFonts w:ascii="Helvetica Neue" w:hAnsi="Helvetica Neue" w:cs="Calibri"/>
          <w:sz w:val="22"/>
          <w:szCs w:val="22"/>
        </w:rPr>
        <w:t xml:space="preserve">Put “back-flow prevention devices” on outdoor faucets </w:t>
      </w:r>
      <w:r w:rsidRPr="00007F83">
        <w:rPr>
          <w:rFonts w:ascii="Helvetica Neue" w:hAnsi="Helvetica Neue" w:cs="Calibri"/>
          <w:sz w:val="22"/>
          <w:szCs w:val="22"/>
        </w:rPr>
        <w:tab/>
        <w:t xml:space="preserve">to </w:t>
      </w:r>
      <w:r w:rsidRPr="00007F83">
        <w:rPr>
          <w:rFonts w:ascii="Helvetica Neue" w:hAnsi="Helvetica Neue" w:cs="Calibri"/>
          <w:sz w:val="22"/>
          <w:szCs w:val="22"/>
        </w:rPr>
        <w:tab/>
        <w:t xml:space="preserve">keep water from flowing backwards </w:t>
      </w:r>
      <w:r w:rsidRPr="00007F83">
        <w:rPr>
          <w:rFonts w:ascii="Helvetica Neue" w:hAnsi="Helvetica Neue"/>
          <w:sz w:val="22"/>
          <w:szCs w:val="22"/>
        </w:rPr>
        <w:t xml:space="preserve">into the water </w:t>
      </w:r>
      <w:r w:rsidRPr="00007F83">
        <w:rPr>
          <w:rFonts w:ascii="Helvetica Neue" w:hAnsi="Helvetica Neue"/>
          <w:sz w:val="22"/>
          <w:szCs w:val="22"/>
        </w:rPr>
        <w:tab/>
        <w:t xml:space="preserve">supply. These devices help keep germs and pollutants </w:t>
      </w:r>
      <w:r w:rsidRPr="00007F83">
        <w:rPr>
          <w:rFonts w:ascii="Helvetica Neue" w:hAnsi="Helvetica Neue"/>
          <w:sz w:val="22"/>
          <w:szCs w:val="22"/>
        </w:rPr>
        <w:tab/>
        <w:t>from washing back into a home’s drinking water.</w:t>
      </w:r>
    </w:p>
    <w:p w14:paraId="2D3EC63F" w14:textId="77777777" w:rsidR="004C0210" w:rsidRPr="00007F83" w:rsidRDefault="004C0210" w:rsidP="004C0210">
      <w:pPr>
        <w:pStyle w:val="BodyText"/>
        <w:tabs>
          <w:tab w:val="left" w:pos="460"/>
        </w:tabs>
        <w:spacing w:before="10"/>
        <w:ind w:right="567"/>
        <w:contextualSpacing/>
        <w:jc w:val="both"/>
        <w:rPr>
          <w:rFonts w:ascii="Helvetica Neue" w:hAnsi="Helvetica Neue"/>
          <w:sz w:val="20"/>
          <w:szCs w:val="20"/>
        </w:rPr>
      </w:pPr>
    </w:p>
    <w:p w14:paraId="5C481FD9" w14:textId="4E794B47" w:rsidR="004C0210" w:rsidRPr="00007F83" w:rsidRDefault="004C0210" w:rsidP="004C0210">
      <w:pPr>
        <w:spacing w:before="82"/>
        <w:ind w:left="120" w:right="111"/>
        <w:contextualSpacing/>
        <w:rPr>
          <w:rFonts w:ascii="Helvetica Neue" w:eastAsia="Calibri" w:hAnsi="Helvetica Neue" w:cs="Calibri"/>
        </w:rPr>
      </w:pPr>
      <w:r w:rsidRPr="00007F83">
        <w:rPr>
          <w:rFonts w:ascii="Helvetica Neue" w:eastAsia="Calibri" w:hAnsi="Helvetica Neue"/>
        </w:rPr>
        <w:t xml:space="preserve">When a family moves into a new house or apartment, they should always be advised to </w:t>
      </w:r>
      <w:r w:rsidRPr="00007F83">
        <w:rPr>
          <w:rFonts w:ascii="Helvetica Neue" w:eastAsia="Calibri" w:hAnsi="Helvetica Neue" w:cs="Calibri"/>
        </w:rPr>
        <w:t>find out where the well is located and place a well marker to designate the exact location of the well.</w:t>
      </w:r>
    </w:p>
    <w:p w14:paraId="1E49C361" w14:textId="77777777" w:rsidR="004C0210" w:rsidRPr="00007F83" w:rsidRDefault="004C0210">
      <w:pPr>
        <w:rPr>
          <w:rFonts w:ascii="Helvetica Neue" w:eastAsia="Calibri" w:hAnsi="Helvetica Neue" w:cs="Calibri"/>
        </w:rPr>
      </w:pPr>
      <w:r w:rsidRPr="00007F83">
        <w:rPr>
          <w:rFonts w:ascii="Helvetica Neue" w:eastAsia="Calibri" w:hAnsi="Helvetica Neue" w:cs="Calibri"/>
        </w:rPr>
        <w:br w:type="page"/>
      </w:r>
    </w:p>
    <w:p w14:paraId="5A36148F" w14:textId="01DB8292" w:rsidR="004C0210" w:rsidRPr="00007F83" w:rsidRDefault="004C0210" w:rsidP="004C0210">
      <w:pPr>
        <w:spacing w:line="276" w:lineRule="auto"/>
        <w:rPr>
          <w:rFonts w:ascii="Helvetica Neue" w:hAnsi="Helvetica Neue"/>
          <w:b/>
          <w:sz w:val="32"/>
        </w:rPr>
      </w:pPr>
      <w:r w:rsidRPr="00007F83">
        <w:rPr>
          <w:rFonts w:ascii="Helvetica Neue" w:hAnsi="Helvetica Neue"/>
          <w:b/>
          <w:sz w:val="32"/>
        </w:rPr>
        <w:lastRenderedPageBreak/>
        <w:t>Chapter 9 – Household Chemicals</w:t>
      </w:r>
    </w:p>
    <w:p w14:paraId="2DC089F5" w14:textId="77777777" w:rsidR="004C0210" w:rsidRPr="00007F83" w:rsidRDefault="004C0210" w:rsidP="004C0210">
      <w:pPr>
        <w:spacing w:before="82"/>
        <w:ind w:left="120" w:right="111"/>
        <w:contextualSpacing/>
        <w:rPr>
          <w:rFonts w:ascii="Helvetica Neue" w:eastAsia="Calibri" w:hAnsi="Helvetica Neue" w:cs="Calibri"/>
        </w:rPr>
      </w:pPr>
    </w:p>
    <w:p w14:paraId="5EA3D5C4" w14:textId="77C66824" w:rsidR="004C0210" w:rsidRPr="00007F83" w:rsidRDefault="004C0210" w:rsidP="004C0210">
      <w:pPr>
        <w:ind w:left="90" w:right="175"/>
        <w:contextualSpacing/>
        <w:rPr>
          <w:rFonts w:ascii="Helvetica Neue" w:eastAsia="Calibri" w:hAnsi="Helvetica Neue"/>
        </w:rPr>
      </w:pPr>
      <w:r w:rsidRPr="00007F83">
        <w:rPr>
          <w:rFonts w:ascii="Helvetica Neue" w:hAnsi="Helvetica Neue"/>
        </w:rPr>
        <w:t>Som</w:t>
      </w:r>
      <w:r w:rsidRPr="00007F83">
        <w:rPr>
          <w:rFonts w:ascii="Helvetica Neue" w:eastAsia="Calibri" w:hAnsi="Helvetica Neue"/>
        </w:rPr>
        <w:t>e household chemicals and products are more dangerous than others. Some can be used</w:t>
      </w:r>
      <w:r w:rsidRPr="00007F83">
        <w:rPr>
          <w:rFonts w:ascii="Helvetica Neue" w:eastAsia="Calibri" w:hAnsi="Helvetica Neue" w:cs="Calibri"/>
        </w:rPr>
        <w:t xml:space="preserve"> safely if the directions are followed </w:t>
      </w:r>
      <w:r w:rsidRPr="00007F83">
        <w:rPr>
          <w:rFonts w:ascii="Helvetica Neue" w:eastAsia="Calibri" w:hAnsi="Helvetica Neue"/>
        </w:rPr>
        <w:t>on the label. Hazards from household chemicals include using too much of a product or misusing a product, such as mixing two products together that are dangerous when they are combined.</w:t>
      </w:r>
    </w:p>
    <w:p w14:paraId="4E4C9758" w14:textId="77777777" w:rsidR="004C0210" w:rsidRPr="00007F83" w:rsidRDefault="004C0210" w:rsidP="004C0210">
      <w:pPr>
        <w:ind w:left="90" w:right="175"/>
        <w:contextualSpacing/>
        <w:rPr>
          <w:rFonts w:ascii="Helvetica Neue" w:eastAsia="Calibri" w:hAnsi="Helvetica Neue"/>
          <w:sz w:val="20"/>
          <w:szCs w:val="20"/>
        </w:rPr>
      </w:pPr>
    </w:p>
    <w:p w14:paraId="6B56EE52" w14:textId="77777777" w:rsidR="004C0210" w:rsidRPr="00007F83" w:rsidRDefault="004C0210" w:rsidP="004C0210">
      <w:pPr>
        <w:ind w:left="90" w:right="175"/>
        <w:contextualSpacing/>
        <w:rPr>
          <w:rFonts w:ascii="Helvetica Neue" w:eastAsia="Calibri" w:hAnsi="Helvetica Neue"/>
        </w:rPr>
      </w:pPr>
      <w:r w:rsidRPr="00007F83">
        <w:rPr>
          <w:rFonts w:ascii="Helvetica Neue" w:eastAsia="Calibri" w:hAnsi="Helvetica Neue"/>
        </w:rPr>
        <w:t xml:space="preserve">Children and adults can be injured or poisoned by accident. This can happen if products are misused, </w:t>
      </w:r>
      <w:r w:rsidRPr="00007F83">
        <w:rPr>
          <w:rFonts w:ascii="Helvetica Neue" w:eastAsia="Calibri" w:hAnsi="Helvetica Neue" w:cs="Calibri"/>
        </w:rPr>
        <w:t xml:space="preserve">stored or disposed in the wrong way. Eating or </w:t>
      </w:r>
      <w:r w:rsidRPr="00007F83">
        <w:rPr>
          <w:rFonts w:ascii="Helvetica Neue" w:eastAsia="Calibri" w:hAnsi="Helvetica Neue"/>
        </w:rPr>
        <w:t>drinking a hazardous product is very dangerous, sometimes deadly. Children have smaller bodies that are growing so chemicals can harm them more.</w:t>
      </w:r>
    </w:p>
    <w:p w14:paraId="0101BA73" w14:textId="77777777" w:rsidR="004C0210" w:rsidRPr="00007F83" w:rsidRDefault="004C0210" w:rsidP="004C0210">
      <w:pPr>
        <w:ind w:left="90"/>
        <w:contextualSpacing/>
        <w:rPr>
          <w:rFonts w:ascii="Helvetica Neue" w:eastAsia="Calibri" w:hAnsi="Helvetica Neue"/>
        </w:rPr>
      </w:pPr>
    </w:p>
    <w:p w14:paraId="3A5A8E97" w14:textId="77777777" w:rsidR="004C0210" w:rsidRPr="00007F83" w:rsidRDefault="004C0210" w:rsidP="004C0210">
      <w:pPr>
        <w:ind w:left="90" w:right="336"/>
        <w:contextualSpacing/>
        <w:rPr>
          <w:rFonts w:ascii="Helvetica Neue" w:eastAsia="Calibri" w:hAnsi="Helvetica Neue" w:cs="Calibri"/>
        </w:rPr>
      </w:pPr>
      <w:r w:rsidRPr="00007F83">
        <w:rPr>
          <w:rFonts w:ascii="Helvetica Neue" w:eastAsia="Calibri" w:hAnsi="Helvetica Neue"/>
        </w:rPr>
        <w:t xml:space="preserve">Some hazardous products can burn just by touching them and some can poison through the skin if they are touched. </w:t>
      </w:r>
      <w:r w:rsidRPr="00007F83">
        <w:rPr>
          <w:rFonts w:ascii="Helvetica Neue" w:eastAsia="Calibri" w:hAnsi="Helvetica Neue" w:cs="Calibri"/>
        </w:rPr>
        <w:t xml:space="preserve">Others can also poison a person when they breathe them </w:t>
      </w:r>
      <w:r w:rsidRPr="00007F83">
        <w:rPr>
          <w:rFonts w:ascii="Helvetica Neue" w:eastAsia="Calibri" w:hAnsi="Helvetica Neue"/>
        </w:rPr>
        <w:t xml:space="preserve">in. Exposure to these chemicals might make a person feel sick to their stomach or dizzy and their </w:t>
      </w:r>
      <w:r w:rsidRPr="00007F83">
        <w:rPr>
          <w:rFonts w:ascii="Helvetica Neue" w:eastAsia="Calibri" w:hAnsi="Helvetica Neue" w:cs="Calibri"/>
        </w:rPr>
        <w:t xml:space="preserve">eyes might water, sting or hurt. Other common reactions are headaches or nasal congestion. </w:t>
      </w:r>
    </w:p>
    <w:p w14:paraId="3F1D1544" w14:textId="77777777" w:rsidR="004C0210" w:rsidRPr="00007F83" w:rsidRDefault="004C0210" w:rsidP="004C0210">
      <w:pPr>
        <w:ind w:left="90" w:right="336"/>
        <w:contextualSpacing/>
        <w:rPr>
          <w:rFonts w:ascii="Helvetica Neue" w:eastAsia="Calibri" w:hAnsi="Helvetica Neue" w:cs="Calibri"/>
        </w:rPr>
      </w:pPr>
    </w:p>
    <w:p w14:paraId="59C5B1E9" w14:textId="77777777" w:rsidR="004C0210" w:rsidRPr="00007F83" w:rsidRDefault="004C0210" w:rsidP="004C0210">
      <w:pPr>
        <w:ind w:left="90"/>
        <w:contextualSpacing/>
        <w:rPr>
          <w:rFonts w:ascii="Helvetica Neue" w:hAnsi="Helvetica Neue"/>
        </w:rPr>
      </w:pPr>
      <w:r w:rsidRPr="00007F83">
        <w:rPr>
          <w:rFonts w:ascii="Helvetica Neue" w:eastAsia="Calibri" w:hAnsi="Helvetica Neue" w:cs="Calibri"/>
        </w:rPr>
        <w:t xml:space="preserve">Sometimes a person can know right away if a family member </w:t>
      </w:r>
      <w:r w:rsidRPr="00007F83">
        <w:rPr>
          <w:rFonts w:ascii="Helvetica Neue" w:eastAsia="Calibri" w:hAnsi="Helvetica Neue"/>
        </w:rPr>
        <w:t xml:space="preserve">has been poisoned by a hazardous product. </w:t>
      </w:r>
      <w:r w:rsidRPr="00007F83">
        <w:rPr>
          <w:rFonts w:ascii="Helvetica Neue" w:eastAsia="Calibri" w:hAnsi="Helvetica Neue" w:cs="Calibri"/>
        </w:rPr>
        <w:t xml:space="preserve">But some problems don’t show up for a long time. </w:t>
      </w:r>
      <w:r w:rsidRPr="00007F83">
        <w:rPr>
          <w:rFonts w:ascii="Helvetica Neue" w:eastAsia="Calibri" w:hAnsi="Helvetica Neue"/>
        </w:rPr>
        <w:t>Some chemicals can also change how a child grows and develops. Long-term contact with some products can cause cancer or damage to lungs or other organs.</w:t>
      </w:r>
    </w:p>
    <w:p w14:paraId="10471A2E" w14:textId="77777777" w:rsidR="004C0210" w:rsidRPr="00007F83" w:rsidRDefault="004C0210" w:rsidP="004C0210">
      <w:pPr>
        <w:ind w:left="180"/>
        <w:contextualSpacing/>
        <w:rPr>
          <w:rFonts w:ascii="Helvetica Neue" w:hAnsi="Helvetica Neue"/>
        </w:rPr>
      </w:pPr>
    </w:p>
    <w:p w14:paraId="1472ACE4" w14:textId="77777777" w:rsidR="004C0210" w:rsidRPr="00007F83" w:rsidRDefault="004C0210" w:rsidP="004C0210">
      <w:pPr>
        <w:pStyle w:val="Heading4"/>
        <w:spacing w:line="255" w:lineRule="auto"/>
        <w:ind w:right="215"/>
        <w:jc w:val="center"/>
        <w:rPr>
          <w:rFonts w:ascii="Helvetica Neue" w:hAnsi="Helvetica Neue"/>
          <w:b/>
          <w:i w:val="0"/>
        </w:rPr>
      </w:pPr>
      <w:r w:rsidRPr="00007F83">
        <w:rPr>
          <w:rFonts w:ascii="Helvetica Neue" w:hAnsi="Helvetica Neue"/>
          <w:b/>
          <w:color w:val="0079C1"/>
        </w:rPr>
        <w:t xml:space="preserve">Where Do Household Chemicals Risks Come </w:t>
      </w:r>
      <w:proofErr w:type="gramStart"/>
      <w:r w:rsidRPr="00007F83">
        <w:rPr>
          <w:rFonts w:ascii="Helvetica Neue" w:hAnsi="Helvetica Neue"/>
          <w:b/>
          <w:color w:val="0079C1"/>
        </w:rPr>
        <w:t>From</w:t>
      </w:r>
      <w:proofErr w:type="gramEnd"/>
      <w:r w:rsidRPr="00007F83">
        <w:rPr>
          <w:rFonts w:ascii="Helvetica Neue" w:hAnsi="Helvetica Neue"/>
          <w:b/>
          <w:color w:val="0079C1"/>
        </w:rPr>
        <w:t>?</w:t>
      </w:r>
    </w:p>
    <w:p w14:paraId="0E5F5E81" w14:textId="77777777" w:rsidR="004C0210" w:rsidRPr="00007F83" w:rsidRDefault="004C0210" w:rsidP="004C0210">
      <w:pPr>
        <w:spacing w:before="85"/>
        <w:ind w:left="180" w:right="5"/>
        <w:contextualSpacing/>
        <w:rPr>
          <w:rFonts w:ascii="Helvetica Neue" w:eastAsia="Calibri" w:hAnsi="Helvetica Neue" w:cs="Calibri"/>
        </w:rPr>
      </w:pPr>
    </w:p>
    <w:p w14:paraId="12C404B8" w14:textId="2138A084" w:rsidR="004C0210" w:rsidRPr="00007F83" w:rsidRDefault="004C0210" w:rsidP="004C0210">
      <w:pPr>
        <w:spacing w:before="85"/>
        <w:ind w:left="180" w:right="5"/>
        <w:contextualSpacing/>
        <w:rPr>
          <w:rFonts w:ascii="Helvetica Neue" w:eastAsia="Calibri" w:hAnsi="Helvetica Neue"/>
        </w:rPr>
      </w:pPr>
      <w:r w:rsidRPr="00007F83">
        <w:rPr>
          <w:rFonts w:ascii="Helvetica Neue" w:eastAsia="Calibri" w:hAnsi="Helvetica Neue" w:cs="Calibri"/>
        </w:rPr>
        <w:t>Hazardous household chemicals are products for</w:t>
      </w:r>
      <w:r w:rsidRPr="00007F83">
        <w:rPr>
          <w:rFonts w:ascii="Helvetica Neue" w:eastAsia="Calibri" w:hAnsi="Helvetica Neue"/>
        </w:rPr>
        <w:t xml:space="preserve"> use around a house or yard that can be harmful or poisonous. It can hurt someone if it’s not used the right way. Here are some common examples:</w:t>
      </w:r>
    </w:p>
    <w:p w14:paraId="04F5CE8E" w14:textId="77777777" w:rsidR="004C0210" w:rsidRPr="00007F83" w:rsidRDefault="004C0210" w:rsidP="004C0210">
      <w:pPr>
        <w:pStyle w:val="BodyText"/>
        <w:ind w:left="270" w:right="274"/>
        <w:contextualSpacing/>
        <w:jc w:val="both"/>
        <w:rPr>
          <w:rFonts w:ascii="Helvetica Neue" w:hAnsi="Helvetica Neue" w:cs="Calibri"/>
          <w:sz w:val="22"/>
          <w:szCs w:val="22"/>
        </w:rPr>
      </w:pPr>
    </w:p>
    <w:p w14:paraId="6501CA8A" w14:textId="77777777" w:rsidR="004C0210" w:rsidRPr="00007F83" w:rsidRDefault="004C0210" w:rsidP="004C0210">
      <w:pPr>
        <w:widowControl w:val="0"/>
        <w:numPr>
          <w:ilvl w:val="0"/>
          <w:numId w:val="20"/>
        </w:numPr>
        <w:tabs>
          <w:tab w:val="left" w:pos="480"/>
        </w:tabs>
        <w:spacing w:before="57"/>
        <w:ind w:left="480"/>
        <w:contextualSpacing/>
        <w:rPr>
          <w:rFonts w:ascii="Helvetica Neue" w:eastAsia="Calibri" w:hAnsi="Helvetica Neue"/>
        </w:rPr>
        <w:sectPr w:rsidR="004C0210" w:rsidRPr="00007F83" w:rsidSect="004C0210">
          <w:type w:val="continuous"/>
          <w:pgSz w:w="12240" w:h="15840"/>
          <w:pgMar w:top="1440" w:right="1440" w:bottom="1440" w:left="1440" w:header="180" w:footer="285" w:gutter="0"/>
          <w:pgNumType w:start="32"/>
          <w:cols w:space="720"/>
        </w:sectPr>
      </w:pPr>
    </w:p>
    <w:p w14:paraId="10C40FBD" w14:textId="77777777" w:rsidR="004C0210" w:rsidRPr="00007F83" w:rsidRDefault="004C0210" w:rsidP="004C0210">
      <w:pPr>
        <w:widowControl w:val="0"/>
        <w:numPr>
          <w:ilvl w:val="0"/>
          <w:numId w:val="20"/>
        </w:numPr>
        <w:tabs>
          <w:tab w:val="left" w:pos="480"/>
        </w:tabs>
        <w:spacing w:before="57"/>
        <w:ind w:left="480"/>
        <w:contextualSpacing/>
        <w:rPr>
          <w:rFonts w:ascii="Helvetica Neue" w:eastAsia="Calibri" w:hAnsi="Helvetica Neue" w:cs="Calibri"/>
        </w:rPr>
      </w:pPr>
      <w:r w:rsidRPr="00007F83">
        <w:rPr>
          <w:rFonts w:ascii="Helvetica Neue" w:eastAsia="Calibri" w:hAnsi="Helvetica Neue"/>
        </w:rPr>
        <w:lastRenderedPageBreak/>
        <w:t xml:space="preserve">All-Purpose, surface </w:t>
      </w:r>
      <w:r w:rsidRPr="00007F83">
        <w:rPr>
          <w:rFonts w:ascii="Helvetica Neue" w:eastAsia="Calibri" w:hAnsi="Helvetica Neue" w:cs="Calibri"/>
        </w:rPr>
        <w:t>and floor cleaners</w:t>
      </w:r>
    </w:p>
    <w:p w14:paraId="4C9C85F3"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Detergent</w:t>
      </w:r>
    </w:p>
    <w:p w14:paraId="2BCB8F46"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Medicine</w:t>
      </w:r>
    </w:p>
    <w:p w14:paraId="3B443BA9"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Glass cleaner</w:t>
      </w:r>
    </w:p>
    <w:p w14:paraId="43B183F5"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cs="Calibri"/>
        </w:rPr>
      </w:pPr>
      <w:r w:rsidRPr="00007F83">
        <w:rPr>
          <w:rFonts w:ascii="Helvetica Neue" w:eastAsia="Calibri" w:hAnsi="Helvetica Neue" w:cs="Calibri"/>
        </w:rPr>
        <w:t>Batteries</w:t>
      </w:r>
    </w:p>
    <w:p w14:paraId="0C202560"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Bleach</w:t>
      </w:r>
    </w:p>
    <w:p w14:paraId="48467F68"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Bug spray</w:t>
      </w:r>
    </w:p>
    <w:p w14:paraId="5392A713" w14:textId="77777777" w:rsidR="004C0210" w:rsidRPr="00007F83" w:rsidRDefault="004C0210" w:rsidP="004C0210">
      <w:pPr>
        <w:widowControl w:val="0"/>
        <w:numPr>
          <w:ilvl w:val="0"/>
          <w:numId w:val="20"/>
        </w:numPr>
        <w:tabs>
          <w:tab w:val="left" w:pos="480"/>
        </w:tabs>
        <w:ind w:left="480" w:right="430"/>
        <w:contextualSpacing/>
        <w:rPr>
          <w:rFonts w:ascii="Helvetica Neue" w:eastAsia="Calibri" w:hAnsi="Helvetica Neue"/>
        </w:rPr>
      </w:pPr>
      <w:r w:rsidRPr="00007F83">
        <w:rPr>
          <w:rFonts w:ascii="Helvetica Neue" w:eastAsia="Calibri" w:hAnsi="Helvetica Neue"/>
        </w:rPr>
        <w:t>Toilet and drain cleaners</w:t>
      </w:r>
    </w:p>
    <w:p w14:paraId="3C206C21" w14:textId="77777777" w:rsidR="004C0210" w:rsidRPr="00007F83" w:rsidRDefault="004C0210" w:rsidP="004C0210">
      <w:pPr>
        <w:widowControl w:val="0"/>
        <w:numPr>
          <w:ilvl w:val="0"/>
          <w:numId w:val="20"/>
        </w:numPr>
        <w:tabs>
          <w:tab w:val="left" w:pos="480"/>
        </w:tabs>
        <w:spacing w:before="58"/>
        <w:ind w:left="480"/>
        <w:contextualSpacing/>
        <w:rPr>
          <w:rFonts w:ascii="Helvetica Neue" w:eastAsia="Calibri" w:hAnsi="Helvetica Neue" w:cs="Calibri"/>
        </w:rPr>
      </w:pPr>
      <w:r w:rsidRPr="00007F83">
        <w:rPr>
          <w:rFonts w:ascii="Helvetica Neue" w:eastAsia="Calibri" w:hAnsi="Helvetica Neue"/>
        </w:rPr>
        <w:t>Furniture polish</w:t>
      </w:r>
    </w:p>
    <w:p w14:paraId="42E0FADD" w14:textId="77777777" w:rsidR="004C0210" w:rsidRPr="00007F83" w:rsidRDefault="004C0210" w:rsidP="004C0210">
      <w:pPr>
        <w:widowControl w:val="0"/>
        <w:numPr>
          <w:ilvl w:val="0"/>
          <w:numId w:val="20"/>
        </w:numPr>
        <w:tabs>
          <w:tab w:val="left" w:pos="480"/>
        </w:tabs>
        <w:spacing w:before="58"/>
        <w:ind w:left="480"/>
        <w:contextualSpacing/>
        <w:rPr>
          <w:rFonts w:ascii="Helvetica Neue" w:eastAsia="Calibri" w:hAnsi="Helvetica Neue" w:cs="Calibri"/>
        </w:rPr>
      </w:pPr>
      <w:r w:rsidRPr="00007F83">
        <w:rPr>
          <w:rFonts w:ascii="Helvetica Neue" w:eastAsia="Calibri" w:hAnsi="Helvetica Neue" w:cs="Calibri"/>
        </w:rPr>
        <w:t>Oven cleaner</w:t>
      </w:r>
    </w:p>
    <w:p w14:paraId="4C04D80F"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Rat poison</w:t>
      </w:r>
    </w:p>
    <w:p w14:paraId="70E1A73D"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Mothballs</w:t>
      </w:r>
    </w:p>
    <w:p w14:paraId="1BD9CFAA"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cs="Calibri"/>
        </w:rPr>
      </w:pPr>
      <w:r w:rsidRPr="00007F83">
        <w:rPr>
          <w:rFonts w:ascii="Helvetica Neue" w:eastAsia="Calibri" w:hAnsi="Helvetica Neue" w:cs="Calibri"/>
        </w:rPr>
        <w:t>Charcoal lighter fluid</w:t>
      </w:r>
    </w:p>
    <w:p w14:paraId="0E007405"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cs="Calibri"/>
        </w:rPr>
      </w:pPr>
      <w:r w:rsidRPr="00007F83">
        <w:rPr>
          <w:rFonts w:ascii="Helvetica Neue" w:eastAsia="Calibri" w:hAnsi="Helvetica Neue" w:cs="Calibri"/>
        </w:rPr>
        <w:t>Dishwasher pods</w:t>
      </w:r>
    </w:p>
    <w:p w14:paraId="426F8D54" w14:textId="77777777" w:rsidR="004C0210" w:rsidRPr="00007F83" w:rsidRDefault="004C0210" w:rsidP="004C0210">
      <w:pPr>
        <w:widowControl w:val="0"/>
        <w:numPr>
          <w:ilvl w:val="0"/>
          <w:numId w:val="20"/>
        </w:numPr>
        <w:tabs>
          <w:tab w:val="left" w:pos="480"/>
        </w:tabs>
        <w:ind w:left="480" w:right="606"/>
        <w:contextualSpacing/>
        <w:rPr>
          <w:rFonts w:ascii="Helvetica Neue" w:eastAsia="Calibri" w:hAnsi="Helvetica Neue"/>
        </w:rPr>
      </w:pPr>
      <w:r w:rsidRPr="00007F83">
        <w:rPr>
          <w:rFonts w:ascii="Helvetica Neue" w:eastAsia="Calibri" w:hAnsi="Helvetica Neue"/>
        </w:rPr>
        <w:t>Mercury thermometers</w:t>
      </w:r>
    </w:p>
    <w:p w14:paraId="4C8D9B1E"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lastRenderedPageBreak/>
        <w:t>Gasoline</w:t>
      </w:r>
    </w:p>
    <w:p w14:paraId="6F84B24D"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cs="Calibri"/>
        </w:rPr>
      </w:pPr>
      <w:r w:rsidRPr="00007F83">
        <w:rPr>
          <w:rFonts w:ascii="Helvetica Neue" w:eastAsia="Calibri" w:hAnsi="Helvetica Neue" w:cs="Calibri"/>
        </w:rPr>
        <w:t>Oil</w:t>
      </w:r>
    </w:p>
    <w:p w14:paraId="50B91D19"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Paint</w:t>
      </w:r>
    </w:p>
    <w:p w14:paraId="689E1BED"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Shoe polish</w:t>
      </w:r>
    </w:p>
    <w:p w14:paraId="14A236C1" w14:textId="77777777" w:rsidR="004C0210" w:rsidRPr="00007F83" w:rsidRDefault="004C0210" w:rsidP="004C0210">
      <w:pPr>
        <w:widowControl w:val="0"/>
        <w:numPr>
          <w:ilvl w:val="0"/>
          <w:numId w:val="20"/>
        </w:numPr>
        <w:tabs>
          <w:tab w:val="left" w:pos="480"/>
        </w:tabs>
        <w:ind w:left="480"/>
        <w:contextualSpacing/>
        <w:rPr>
          <w:rFonts w:ascii="Helvetica Neue" w:eastAsia="Calibri" w:hAnsi="Helvetica Neue"/>
        </w:rPr>
      </w:pPr>
      <w:r w:rsidRPr="00007F83">
        <w:rPr>
          <w:rFonts w:ascii="Helvetica Neue" w:eastAsia="Calibri" w:hAnsi="Helvetica Neue"/>
        </w:rPr>
        <w:t>Glue and epoxies</w:t>
      </w:r>
    </w:p>
    <w:p w14:paraId="246204F5" w14:textId="77777777" w:rsidR="004C0210" w:rsidRPr="00007F83" w:rsidRDefault="004C0210" w:rsidP="004C0210">
      <w:pPr>
        <w:widowControl w:val="0"/>
        <w:tabs>
          <w:tab w:val="left" w:pos="480"/>
        </w:tabs>
        <w:contextualSpacing/>
        <w:rPr>
          <w:rFonts w:ascii="Helvetica Neue" w:eastAsia="Calibri" w:hAnsi="Helvetica Neue"/>
        </w:rPr>
      </w:pPr>
    </w:p>
    <w:p w14:paraId="7FFB6E71" w14:textId="77777777" w:rsidR="004C0210" w:rsidRPr="00007F83" w:rsidRDefault="004C0210" w:rsidP="004C0210">
      <w:pPr>
        <w:widowControl w:val="0"/>
        <w:tabs>
          <w:tab w:val="left" w:pos="480"/>
        </w:tabs>
        <w:contextualSpacing/>
        <w:rPr>
          <w:rFonts w:ascii="Helvetica Neue" w:eastAsia="Calibri" w:hAnsi="Helvetica Neue"/>
        </w:rPr>
        <w:sectPr w:rsidR="004C0210" w:rsidRPr="00007F83" w:rsidSect="004C0210">
          <w:type w:val="continuous"/>
          <w:pgSz w:w="12240" w:h="15840"/>
          <w:pgMar w:top="1440" w:right="1440" w:bottom="1440" w:left="1440" w:header="720" w:footer="720" w:gutter="0"/>
          <w:cols w:space="720"/>
        </w:sectPr>
      </w:pPr>
    </w:p>
    <w:p w14:paraId="5F64F435" w14:textId="151C7684" w:rsidR="004C0210" w:rsidRPr="00007F83" w:rsidRDefault="004C0210" w:rsidP="004C0210">
      <w:pPr>
        <w:widowControl w:val="0"/>
        <w:tabs>
          <w:tab w:val="left" w:pos="480"/>
        </w:tabs>
        <w:contextualSpacing/>
        <w:rPr>
          <w:rFonts w:ascii="Helvetica Neue" w:eastAsia="Calibri" w:hAnsi="Helvetica Neue"/>
        </w:rPr>
      </w:pPr>
    </w:p>
    <w:p w14:paraId="1568137D" w14:textId="77777777" w:rsidR="004C0210" w:rsidRPr="00007F83" w:rsidRDefault="004C0210" w:rsidP="004C0210">
      <w:pPr>
        <w:spacing w:before="58"/>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 xml:space="preserve">Family Health </w:t>
      </w:r>
    </w:p>
    <w:p w14:paraId="54C0555C" w14:textId="77777777" w:rsidR="004C0210" w:rsidRPr="00007F83" w:rsidRDefault="004C0210" w:rsidP="004C0210">
      <w:pPr>
        <w:spacing w:before="58"/>
        <w:contextualSpacing/>
        <w:outlineLvl w:val="4"/>
        <w:rPr>
          <w:rFonts w:ascii="Helvetica Neue" w:eastAsia="Arial" w:hAnsi="Helvetica Neue"/>
          <w:color w:val="0079C1"/>
          <w:sz w:val="20"/>
          <w:szCs w:val="20"/>
        </w:rPr>
      </w:pPr>
    </w:p>
    <w:p w14:paraId="7197980A" w14:textId="77777777" w:rsidR="004C0210" w:rsidRPr="00007F83" w:rsidRDefault="004C0210" w:rsidP="004C0210">
      <w:pPr>
        <w:pStyle w:val="BodyText"/>
        <w:spacing w:before="82"/>
        <w:ind w:left="90" w:right="331"/>
        <w:contextualSpacing/>
        <w:rPr>
          <w:rFonts w:ascii="Helvetica Neue" w:hAnsi="Helvetica Neue"/>
          <w:sz w:val="22"/>
          <w:szCs w:val="22"/>
        </w:rPr>
      </w:pPr>
      <w:r w:rsidRPr="00007F83">
        <w:rPr>
          <w:rFonts w:ascii="Helvetica Neue" w:hAnsi="Helvetica Neue"/>
        </w:rPr>
        <w:t>A stakeholder should r</w:t>
      </w:r>
      <w:r w:rsidRPr="00007F83">
        <w:rPr>
          <w:rFonts w:ascii="Helvetica Neue" w:eastAsiaTheme="minorHAnsi" w:hAnsi="Helvetica Neue"/>
          <w:szCs w:val="22"/>
        </w:rPr>
        <w:t xml:space="preserve">emind all families </w:t>
      </w:r>
      <w:r w:rsidRPr="00007F83">
        <w:rPr>
          <w:rFonts w:ascii="Helvetica Neue" w:hAnsi="Helvetica Neue"/>
        </w:rPr>
        <w:t>they</w:t>
      </w:r>
      <w:r w:rsidRPr="00007F83">
        <w:rPr>
          <w:rFonts w:ascii="Helvetica Neue" w:eastAsiaTheme="minorHAnsi" w:hAnsi="Helvetica Neue"/>
          <w:szCs w:val="22"/>
        </w:rPr>
        <w:t xml:space="preserve"> serve that if they think a family member has been poisoned they should call the poison control center number</w:t>
      </w:r>
      <w:r w:rsidRPr="00007F83">
        <w:rPr>
          <w:rFonts w:ascii="Helvetica Neue" w:eastAsiaTheme="minorHAnsi" w:hAnsi="Helvetica Neue"/>
          <w:sz w:val="22"/>
          <w:szCs w:val="22"/>
        </w:rPr>
        <w:t xml:space="preserve"> immediately</w:t>
      </w:r>
      <w:r w:rsidRPr="00007F83">
        <w:rPr>
          <w:rFonts w:ascii="Helvetica Neue" w:eastAsiaTheme="minorHAnsi" w:hAnsi="Helvetica Neue"/>
        </w:rPr>
        <w:t xml:space="preserve">. </w:t>
      </w:r>
      <w:r w:rsidRPr="00007F83">
        <w:rPr>
          <w:rFonts w:ascii="Helvetica Neue" w:hAnsi="Helvetica Neue"/>
        </w:rPr>
        <w:t xml:space="preserve">If a family member is exposed to, breathes </w:t>
      </w:r>
      <w:proofErr w:type="gramStart"/>
      <w:r w:rsidRPr="00007F83">
        <w:rPr>
          <w:rFonts w:ascii="Helvetica Neue" w:hAnsi="Helvetica Neue"/>
        </w:rPr>
        <w:t>in,  or</w:t>
      </w:r>
      <w:proofErr w:type="gramEnd"/>
      <w:r w:rsidRPr="00007F83">
        <w:rPr>
          <w:rFonts w:ascii="Helvetica Neue" w:hAnsi="Helvetica Neue"/>
        </w:rPr>
        <w:t xml:space="preserve">  swallows a dangerous household chemical, they can reach a local Poison Control Center by calling </w:t>
      </w:r>
      <w:r w:rsidRPr="00007F83">
        <w:rPr>
          <w:rFonts w:ascii="Helvetica Neue" w:hAnsi="Helvetica Neue"/>
          <w:b/>
        </w:rPr>
        <w:t>(800) 222-1222</w:t>
      </w:r>
      <w:r w:rsidRPr="00007F83">
        <w:rPr>
          <w:rFonts w:ascii="Helvetica Neue" w:hAnsi="Helvetica Neue"/>
        </w:rPr>
        <w:t xml:space="preserve"> from anywhere in the United </w:t>
      </w:r>
      <w:r w:rsidRPr="00007F83">
        <w:rPr>
          <w:rFonts w:ascii="Helvetica Neue" w:hAnsi="Helvetica Neue" w:cs="Calibri"/>
        </w:rPr>
        <w:t>States at any time. Families should store this number in a mobile phone or speed dial and also put it</w:t>
      </w:r>
      <w:r w:rsidRPr="00007F83">
        <w:rPr>
          <w:rFonts w:ascii="Helvetica Neue" w:hAnsi="Helvetica Neue"/>
        </w:rPr>
        <w:t xml:space="preserve"> where hazardous products are stored.</w:t>
      </w:r>
    </w:p>
    <w:p w14:paraId="5FB0ADDE" w14:textId="77777777" w:rsidR="004C0210" w:rsidRPr="00007F83" w:rsidRDefault="004C0210" w:rsidP="004C0210">
      <w:pPr>
        <w:pStyle w:val="BodyText"/>
        <w:spacing w:before="82"/>
        <w:ind w:left="90" w:right="331"/>
        <w:contextualSpacing/>
        <w:rPr>
          <w:rFonts w:ascii="Helvetica Neue" w:hAnsi="Helvetica Neue"/>
          <w:sz w:val="20"/>
          <w:szCs w:val="20"/>
        </w:rPr>
      </w:pPr>
    </w:p>
    <w:p w14:paraId="180B0FC4" w14:textId="77777777" w:rsidR="004C0210" w:rsidRPr="00007F83" w:rsidRDefault="004C0210" w:rsidP="004C0210">
      <w:pPr>
        <w:pStyle w:val="BodyText"/>
        <w:spacing w:before="82"/>
        <w:ind w:left="90" w:right="331"/>
        <w:contextualSpacing/>
        <w:rPr>
          <w:rFonts w:ascii="Helvetica Neue" w:hAnsi="Helvetica Neue"/>
        </w:rPr>
      </w:pPr>
      <w:r w:rsidRPr="00007F83">
        <w:rPr>
          <w:rFonts w:ascii="Helvetica Neue" w:hAnsi="Helvetica Neue"/>
          <w:sz w:val="22"/>
          <w:szCs w:val="22"/>
        </w:rPr>
        <w:t xml:space="preserve">Some persons can have allergies to strong chemicals which could be impacting their health and work. If a family member identifies sensitivity to chemicals during </w:t>
      </w:r>
      <w:proofErr w:type="gramStart"/>
      <w:r w:rsidRPr="00007F83">
        <w:rPr>
          <w:rFonts w:ascii="Helvetica Neue" w:hAnsi="Helvetica Neue"/>
          <w:sz w:val="22"/>
          <w:szCs w:val="22"/>
        </w:rPr>
        <w:t>cleaning</w:t>
      </w:r>
      <w:proofErr w:type="gramEnd"/>
      <w:r w:rsidRPr="00007F83">
        <w:rPr>
          <w:rFonts w:ascii="Helvetica Neue" w:hAnsi="Helvetica Neue"/>
          <w:sz w:val="22"/>
          <w:szCs w:val="22"/>
        </w:rPr>
        <w:t xml:space="preserve"> they should notify their health care provider. </w:t>
      </w:r>
    </w:p>
    <w:p w14:paraId="7B689E2D" w14:textId="77777777" w:rsidR="004C0210" w:rsidRPr="00007F83" w:rsidRDefault="004C0210" w:rsidP="004C0210">
      <w:pPr>
        <w:pStyle w:val="BodyText"/>
        <w:spacing w:before="82"/>
        <w:ind w:left="90" w:right="331"/>
        <w:contextualSpacing/>
        <w:rPr>
          <w:rFonts w:ascii="Helvetica Neue" w:hAnsi="Helvetica Neue"/>
          <w:sz w:val="20"/>
          <w:szCs w:val="20"/>
        </w:rPr>
      </w:pPr>
    </w:p>
    <w:p w14:paraId="77892B97" w14:textId="77777777" w:rsidR="004C0210" w:rsidRPr="00007F83" w:rsidRDefault="004C0210" w:rsidP="004C0210">
      <w:pPr>
        <w:pStyle w:val="BodyText"/>
        <w:spacing w:before="82"/>
        <w:ind w:left="90" w:right="331"/>
        <w:contextualSpacing/>
        <w:rPr>
          <w:rFonts w:ascii="Helvetica Neue" w:hAnsi="Helvetica Neue"/>
          <w:sz w:val="20"/>
          <w:szCs w:val="20"/>
        </w:rPr>
      </w:pPr>
    </w:p>
    <w:p w14:paraId="645A3AD0" w14:textId="5AEC0D36" w:rsidR="004C0210" w:rsidRPr="00007F83" w:rsidRDefault="004C0210" w:rsidP="004C0210">
      <w:pPr>
        <w:pStyle w:val="Heading5"/>
        <w:spacing w:before="51"/>
        <w:ind w:left="0" w:right="6430"/>
        <w:contextualSpacing/>
        <w:rPr>
          <w:rFonts w:ascii="Helvetica Neue" w:hAnsi="Helvetica Neue"/>
          <w:color w:val="0079C1"/>
        </w:rPr>
      </w:pPr>
      <w:r w:rsidRPr="00007F83">
        <w:rPr>
          <w:rFonts w:ascii="Helvetica Neue" w:hAnsi="Helvetica Neue"/>
          <w:color w:val="0079C1"/>
        </w:rPr>
        <w:t>Housekeeping and Maintenance</w:t>
      </w:r>
    </w:p>
    <w:p w14:paraId="748F1A3F" w14:textId="77777777" w:rsidR="004C0210" w:rsidRPr="00007F83" w:rsidRDefault="004C0210" w:rsidP="004C0210">
      <w:pPr>
        <w:pStyle w:val="Heading5"/>
        <w:spacing w:before="51"/>
        <w:ind w:left="0" w:right="6430"/>
        <w:contextualSpacing/>
        <w:rPr>
          <w:rFonts w:ascii="Helvetica Neue" w:hAnsi="Helvetica Neue"/>
          <w:sz w:val="20"/>
          <w:szCs w:val="20"/>
        </w:rPr>
      </w:pPr>
    </w:p>
    <w:p w14:paraId="30EED72D" w14:textId="77777777" w:rsidR="004C0210" w:rsidRPr="00007F83" w:rsidRDefault="004C0210" w:rsidP="004C0210">
      <w:pPr>
        <w:spacing w:before="58"/>
        <w:ind w:left="90"/>
        <w:contextualSpacing/>
        <w:outlineLvl w:val="4"/>
        <w:rPr>
          <w:rFonts w:ascii="Helvetica Neue" w:hAnsi="Helvetica Neue"/>
        </w:rPr>
      </w:pPr>
      <w:r w:rsidRPr="00007F83">
        <w:rPr>
          <w:rFonts w:ascii="Helvetica Neue" w:hAnsi="Helvetica Neue"/>
        </w:rPr>
        <w:t xml:space="preserve">Most families can create a healthier home environment by </w:t>
      </w:r>
      <w:r w:rsidRPr="00007F83">
        <w:rPr>
          <w:rFonts w:ascii="Helvetica Neue" w:hAnsi="Helvetica Neue" w:cs="Calibri"/>
        </w:rPr>
        <w:t xml:space="preserve">changing some of their everyday practices so they </w:t>
      </w:r>
      <w:r w:rsidRPr="00007F83">
        <w:rPr>
          <w:rFonts w:ascii="Helvetica Neue" w:hAnsi="Helvetica Neue"/>
        </w:rPr>
        <w:t>don’t need to always use hazardous products for cleaning. Some suggestions for them include:</w:t>
      </w:r>
    </w:p>
    <w:p w14:paraId="55C1AF97" w14:textId="77777777" w:rsidR="004C0210" w:rsidRPr="00007F83" w:rsidRDefault="004C0210" w:rsidP="004C0210">
      <w:pPr>
        <w:pStyle w:val="ListParagraph"/>
        <w:rPr>
          <w:rFonts w:ascii="Helvetica Neue" w:hAnsi="Helvetica Neue" w:cs="Calibri"/>
          <w:sz w:val="20"/>
          <w:szCs w:val="20"/>
        </w:rPr>
      </w:pPr>
    </w:p>
    <w:p w14:paraId="027A1052" w14:textId="77777777" w:rsidR="004C0210" w:rsidRPr="00007F83" w:rsidRDefault="004C0210" w:rsidP="004C0210">
      <w:pPr>
        <w:pStyle w:val="BodyText"/>
        <w:numPr>
          <w:ilvl w:val="0"/>
          <w:numId w:val="23"/>
        </w:numPr>
        <w:tabs>
          <w:tab w:val="left" w:pos="360"/>
        </w:tabs>
        <w:ind w:left="360" w:right="873" w:firstLine="0"/>
        <w:contextualSpacing/>
        <w:jc w:val="both"/>
        <w:rPr>
          <w:rFonts w:ascii="Helvetica Neue" w:hAnsi="Helvetica Neue" w:cs="Calibri"/>
          <w:sz w:val="22"/>
          <w:szCs w:val="22"/>
        </w:rPr>
      </w:pPr>
      <w:r w:rsidRPr="00007F83">
        <w:rPr>
          <w:rFonts w:ascii="Helvetica Neue" w:hAnsi="Helvetica Neue"/>
          <w:sz w:val="22"/>
          <w:szCs w:val="22"/>
        </w:rPr>
        <w:t xml:space="preserve">Use only the amount of the product that is </w:t>
      </w:r>
      <w:r w:rsidRPr="00007F83">
        <w:rPr>
          <w:rFonts w:ascii="Helvetica Neue" w:hAnsi="Helvetica Neue" w:cs="Calibri"/>
          <w:sz w:val="22"/>
          <w:szCs w:val="22"/>
        </w:rPr>
        <w:t xml:space="preserve">recommended. </w:t>
      </w:r>
    </w:p>
    <w:p w14:paraId="1FD0D2D0" w14:textId="77777777" w:rsidR="004C0210" w:rsidRPr="00007F83" w:rsidRDefault="004C0210" w:rsidP="004C0210">
      <w:pPr>
        <w:pStyle w:val="BodyText"/>
        <w:numPr>
          <w:ilvl w:val="0"/>
          <w:numId w:val="23"/>
        </w:numPr>
        <w:tabs>
          <w:tab w:val="left" w:pos="360"/>
        </w:tabs>
        <w:ind w:left="360" w:right="276" w:firstLine="0"/>
        <w:contextualSpacing/>
        <w:jc w:val="both"/>
        <w:rPr>
          <w:rFonts w:ascii="Helvetica Neue" w:hAnsi="Helvetica Neue"/>
          <w:sz w:val="22"/>
          <w:szCs w:val="22"/>
        </w:rPr>
      </w:pPr>
      <w:r w:rsidRPr="00007F83">
        <w:rPr>
          <w:rFonts w:ascii="Helvetica Neue" w:hAnsi="Helvetica Neue" w:cs="Calibri"/>
          <w:sz w:val="22"/>
          <w:szCs w:val="22"/>
        </w:rPr>
        <w:t xml:space="preserve">Steam cleaning is a good alternative for people </w:t>
      </w:r>
      <w:r w:rsidRPr="00007F83">
        <w:rPr>
          <w:rFonts w:ascii="Helvetica Neue" w:hAnsi="Helvetica Neue"/>
          <w:sz w:val="22"/>
          <w:szCs w:val="22"/>
        </w:rPr>
        <w:t>who want to reduce their exposure to chemicals.</w:t>
      </w:r>
    </w:p>
    <w:p w14:paraId="293431CF" w14:textId="77777777" w:rsidR="004C0210" w:rsidRPr="00007F83" w:rsidRDefault="004C0210" w:rsidP="004C0210">
      <w:pPr>
        <w:pStyle w:val="BodyText"/>
        <w:numPr>
          <w:ilvl w:val="1"/>
          <w:numId w:val="21"/>
        </w:numPr>
        <w:tabs>
          <w:tab w:val="left" w:pos="360"/>
        </w:tabs>
        <w:ind w:left="100" w:right="142" w:firstLine="0"/>
        <w:contextualSpacing/>
        <w:rPr>
          <w:rFonts w:ascii="Helvetica Neue" w:hAnsi="Helvetica Neue"/>
          <w:sz w:val="22"/>
          <w:szCs w:val="22"/>
        </w:rPr>
      </w:pPr>
      <w:r w:rsidRPr="00007F83">
        <w:rPr>
          <w:rFonts w:ascii="Helvetica Neue" w:hAnsi="Helvetica Neue" w:cs="Calibri"/>
        </w:rPr>
        <w:t xml:space="preserve">Look for products that are less toxic: “Green” is printed on some labels. It usually means safer, less toxic </w:t>
      </w:r>
      <w:r w:rsidRPr="00007F83">
        <w:rPr>
          <w:rFonts w:ascii="Helvetica Neue" w:hAnsi="Helvetica Neue" w:cs="Calibri"/>
        </w:rPr>
        <w:tab/>
        <w:t>products.</w:t>
      </w:r>
      <w:r w:rsidRPr="00007F83">
        <w:rPr>
          <w:rFonts w:ascii="Helvetica Neue" w:hAnsi="Helvetica Neue" w:cs="Calibri"/>
          <w:sz w:val="22"/>
          <w:szCs w:val="22"/>
        </w:rPr>
        <w:t xml:space="preserve"> Look for products that list all </w:t>
      </w:r>
      <w:r w:rsidRPr="00007F83">
        <w:rPr>
          <w:rFonts w:ascii="Helvetica Neue" w:hAnsi="Helvetica Neue"/>
          <w:sz w:val="22"/>
          <w:szCs w:val="22"/>
        </w:rPr>
        <w:t xml:space="preserve">ingredients and less toxic products that have been tested by a third </w:t>
      </w:r>
      <w:r w:rsidRPr="00007F83">
        <w:rPr>
          <w:rFonts w:ascii="Helvetica Neue" w:hAnsi="Helvetica Neue"/>
          <w:sz w:val="22"/>
          <w:szCs w:val="22"/>
        </w:rPr>
        <w:tab/>
        <w:t xml:space="preserve">party. Reliable third party seals include:  EPA Design for the Environment, Green Seal and </w:t>
      </w:r>
      <w:proofErr w:type="spellStart"/>
      <w:r w:rsidRPr="00007F83">
        <w:rPr>
          <w:rFonts w:ascii="Helvetica Neue" w:hAnsi="Helvetica Neue"/>
          <w:sz w:val="22"/>
          <w:szCs w:val="22"/>
        </w:rPr>
        <w:t>EcoLogo</w:t>
      </w:r>
      <w:proofErr w:type="spellEnd"/>
      <w:r w:rsidRPr="00007F83">
        <w:rPr>
          <w:rFonts w:ascii="Helvetica Neue" w:hAnsi="Helvetica Neue"/>
          <w:sz w:val="22"/>
          <w:szCs w:val="22"/>
        </w:rPr>
        <w:t>.</w:t>
      </w:r>
    </w:p>
    <w:p w14:paraId="52679E2D" w14:textId="77777777" w:rsidR="004C0210" w:rsidRPr="00007F83" w:rsidRDefault="004C0210" w:rsidP="004C0210">
      <w:pPr>
        <w:pStyle w:val="ListParagraph"/>
        <w:widowControl w:val="0"/>
        <w:numPr>
          <w:ilvl w:val="0"/>
          <w:numId w:val="23"/>
        </w:numPr>
        <w:tabs>
          <w:tab w:val="left" w:pos="360"/>
        </w:tabs>
        <w:spacing w:before="58"/>
        <w:ind w:left="360" w:firstLine="0"/>
        <w:jc w:val="both"/>
        <w:outlineLvl w:val="4"/>
        <w:rPr>
          <w:rFonts w:ascii="Helvetica Neue" w:hAnsi="Helvetica Neue" w:cs="Calibri"/>
        </w:rPr>
      </w:pPr>
      <w:r w:rsidRPr="00007F83">
        <w:rPr>
          <w:rFonts w:ascii="Helvetica Neue" w:hAnsi="Helvetica Neue"/>
        </w:rPr>
        <w:t xml:space="preserve">Keeping a doormat by every entrance to the home to encourage </w:t>
      </w:r>
      <w:r w:rsidRPr="00007F83">
        <w:rPr>
          <w:rFonts w:ascii="Helvetica Neue" w:hAnsi="Helvetica Neue" w:cs="Calibri"/>
        </w:rPr>
        <w:t>“wipe your feet” habits</w:t>
      </w:r>
    </w:p>
    <w:p w14:paraId="6C2C053A" w14:textId="77777777" w:rsidR="004C0210" w:rsidRPr="00007F83" w:rsidRDefault="004C0210" w:rsidP="004C0210">
      <w:pPr>
        <w:spacing w:before="58"/>
        <w:contextualSpacing/>
        <w:outlineLvl w:val="4"/>
        <w:rPr>
          <w:rFonts w:ascii="Helvetica Neue" w:eastAsia="Arial" w:hAnsi="Helvetica Neue"/>
          <w:sz w:val="20"/>
          <w:szCs w:val="20"/>
        </w:rPr>
      </w:pPr>
    </w:p>
    <w:p w14:paraId="6FD17CF3" w14:textId="77777777" w:rsidR="004C0210" w:rsidRPr="00007F83" w:rsidRDefault="004C0210" w:rsidP="004C0210">
      <w:pPr>
        <w:spacing w:before="58"/>
        <w:ind w:left="90"/>
        <w:contextualSpacing/>
        <w:outlineLvl w:val="4"/>
        <w:rPr>
          <w:rFonts w:ascii="Helvetica Neue" w:eastAsia="Calibri" w:hAnsi="Helvetica Neue" w:cs="Calibri"/>
        </w:rPr>
      </w:pPr>
      <w:r w:rsidRPr="00007F83">
        <w:rPr>
          <w:rFonts w:ascii="Helvetica Neue" w:eastAsia="Calibri" w:hAnsi="Helvetica Neue" w:cs="Calibri"/>
        </w:rPr>
        <w:t>A stakeholder should e</w:t>
      </w:r>
      <w:r w:rsidRPr="00007F83">
        <w:rPr>
          <w:rFonts w:ascii="Helvetica Neue" w:eastAsia="Calibri" w:hAnsi="Helvetica Neue" w:cs="Calibri"/>
          <w:sz w:val="22"/>
        </w:rPr>
        <w:t xml:space="preserve">ncourage the families </w:t>
      </w:r>
      <w:r w:rsidRPr="00007F83">
        <w:rPr>
          <w:rFonts w:ascii="Helvetica Neue" w:eastAsia="Calibri" w:hAnsi="Helvetica Neue" w:cs="Calibri"/>
        </w:rPr>
        <w:t>they</w:t>
      </w:r>
      <w:r w:rsidRPr="00007F83">
        <w:rPr>
          <w:rFonts w:ascii="Helvetica Neue" w:eastAsia="Calibri" w:hAnsi="Helvetica Neue" w:cs="Calibri"/>
          <w:sz w:val="22"/>
        </w:rPr>
        <w:t xml:space="preserve"> work with to take the following precautions to protect th</w:t>
      </w:r>
      <w:r w:rsidRPr="00007F83">
        <w:rPr>
          <w:rFonts w:ascii="Helvetica Neue" w:eastAsia="Calibri" w:hAnsi="Helvetica Neue" w:cs="Calibri"/>
        </w:rPr>
        <w:t>e</w:t>
      </w:r>
      <w:r w:rsidRPr="00007F83">
        <w:rPr>
          <w:rFonts w:ascii="Helvetica Neue" w:eastAsia="Calibri" w:hAnsi="Helvetica Neue" w:cs="Calibri"/>
          <w:sz w:val="22"/>
        </w:rPr>
        <w:t xml:space="preserve"> most vulnerable family members</w:t>
      </w:r>
      <w:r w:rsidRPr="00007F83">
        <w:rPr>
          <w:rFonts w:ascii="Helvetica Neue" w:eastAsia="Calibri" w:hAnsi="Helvetica Neue" w:cs="Calibri"/>
        </w:rPr>
        <w:t>:</w:t>
      </w:r>
    </w:p>
    <w:p w14:paraId="52B37248" w14:textId="77777777" w:rsidR="004C0210" w:rsidRPr="00007F83" w:rsidRDefault="004C0210" w:rsidP="004C0210">
      <w:pPr>
        <w:spacing w:before="58"/>
        <w:ind w:left="90"/>
        <w:contextualSpacing/>
        <w:outlineLvl w:val="4"/>
        <w:rPr>
          <w:rFonts w:ascii="Helvetica Neue" w:hAnsi="Helvetica Neue"/>
          <w:sz w:val="22"/>
          <w:szCs w:val="22"/>
        </w:rPr>
      </w:pPr>
    </w:p>
    <w:p w14:paraId="493425AC" w14:textId="77777777" w:rsidR="004C0210" w:rsidRPr="00007F83" w:rsidRDefault="004C0210" w:rsidP="004C0210">
      <w:pPr>
        <w:pStyle w:val="ListParagraph"/>
        <w:widowControl w:val="0"/>
        <w:numPr>
          <w:ilvl w:val="0"/>
          <w:numId w:val="24"/>
        </w:numPr>
        <w:ind w:left="720"/>
        <w:rPr>
          <w:rFonts w:ascii="Helvetica Neue" w:hAnsi="Helvetica Neue"/>
        </w:rPr>
      </w:pPr>
      <w:r w:rsidRPr="00007F83">
        <w:rPr>
          <w:rFonts w:ascii="Helvetica Neue" w:hAnsi="Helvetica Neue"/>
        </w:rPr>
        <w:t>Always keep hazardous products in their original containers.</w:t>
      </w:r>
    </w:p>
    <w:p w14:paraId="70961870" w14:textId="77777777" w:rsidR="004C0210" w:rsidRPr="00007F83" w:rsidRDefault="004C0210" w:rsidP="004C0210">
      <w:pPr>
        <w:pStyle w:val="ListParagraph"/>
        <w:widowControl w:val="0"/>
        <w:numPr>
          <w:ilvl w:val="0"/>
          <w:numId w:val="24"/>
        </w:numPr>
        <w:tabs>
          <w:tab w:val="left" w:pos="720"/>
        </w:tabs>
        <w:ind w:left="720" w:right="168"/>
        <w:rPr>
          <w:rFonts w:ascii="Helvetica Neue" w:eastAsia="Calibri" w:hAnsi="Helvetica Neue"/>
        </w:rPr>
      </w:pPr>
      <w:r w:rsidRPr="00007F83">
        <w:rPr>
          <w:rFonts w:ascii="Helvetica Neue" w:eastAsia="Calibri" w:hAnsi="Helvetica Neue" w:cs="Calibri"/>
        </w:rPr>
        <w:t xml:space="preserve">Recycle products at approved locations. Oil, antifreeze, and products with mercury can </w:t>
      </w:r>
      <w:r w:rsidRPr="00007F83">
        <w:rPr>
          <w:rFonts w:ascii="Helvetica Neue" w:eastAsia="Calibri" w:hAnsi="Helvetica Neue"/>
        </w:rPr>
        <w:t>be recycled.</w:t>
      </w:r>
    </w:p>
    <w:p w14:paraId="4934828A" w14:textId="7D31B1E7" w:rsidR="004C0210" w:rsidRPr="00007F83" w:rsidRDefault="004C0210" w:rsidP="004C0210">
      <w:pPr>
        <w:pStyle w:val="ListParagraph"/>
        <w:widowControl w:val="0"/>
        <w:numPr>
          <w:ilvl w:val="0"/>
          <w:numId w:val="24"/>
        </w:numPr>
        <w:tabs>
          <w:tab w:val="left" w:pos="720"/>
        </w:tabs>
        <w:ind w:left="720" w:right="168"/>
        <w:rPr>
          <w:rFonts w:ascii="Helvetica Neue" w:eastAsia="Calibri" w:hAnsi="Helvetica Neue"/>
        </w:rPr>
      </w:pPr>
      <w:r w:rsidRPr="00007F83">
        <w:rPr>
          <w:rFonts w:ascii="Helvetica Neue" w:eastAsia="Calibri" w:hAnsi="Helvetica Neue" w:cs="Calibri"/>
        </w:rPr>
        <w:lastRenderedPageBreak/>
        <w:t xml:space="preserve">Families with young children should always buy products in child-proof containers and only get </w:t>
      </w:r>
      <w:r w:rsidRPr="00007F83">
        <w:rPr>
          <w:rFonts w:ascii="Helvetica Neue" w:eastAsia="Calibri" w:hAnsi="Helvetica Neue"/>
        </w:rPr>
        <w:t>medicines with child-proof caps.</w:t>
      </w:r>
    </w:p>
    <w:p w14:paraId="7E80B9BA" w14:textId="2034BBA0" w:rsidR="004C0210" w:rsidRPr="00007F83" w:rsidRDefault="004C0210" w:rsidP="004C0210">
      <w:pPr>
        <w:pStyle w:val="ListParagraph"/>
        <w:widowControl w:val="0"/>
        <w:numPr>
          <w:ilvl w:val="0"/>
          <w:numId w:val="25"/>
        </w:numPr>
        <w:rPr>
          <w:rFonts w:ascii="Helvetica Neue" w:eastAsia="Calibri" w:hAnsi="Helvetica Neue"/>
        </w:rPr>
      </w:pPr>
      <w:r w:rsidRPr="00007F83">
        <w:rPr>
          <w:rFonts w:ascii="Helvetica Neue" w:eastAsia="Calibri" w:hAnsi="Helvetica Neue"/>
        </w:rPr>
        <w:t>Keep all hazardous products and chemicals in a locked cabinet away from children including the kitchen, bathroom, garage and hobby areas.</w:t>
      </w:r>
    </w:p>
    <w:p w14:paraId="2B620D5B" w14:textId="682BD12A" w:rsidR="004C0210" w:rsidRPr="00007F83" w:rsidRDefault="004C0210" w:rsidP="004C0210">
      <w:pPr>
        <w:tabs>
          <w:tab w:val="left" w:pos="473"/>
        </w:tabs>
        <w:spacing w:before="10"/>
        <w:ind w:right="499"/>
        <w:contextualSpacing/>
        <w:rPr>
          <w:rFonts w:ascii="Helvetica Neue" w:eastAsia="Calibri" w:hAnsi="Helvetica Neue"/>
          <w:sz w:val="20"/>
          <w:szCs w:val="20"/>
        </w:rPr>
      </w:pPr>
    </w:p>
    <w:p w14:paraId="6BA72E67" w14:textId="7F4DB719" w:rsidR="004C0210" w:rsidRPr="00007F83" w:rsidRDefault="004C0210" w:rsidP="004C0210">
      <w:pPr>
        <w:tabs>
          <w:tab w:val="left" w:pos="473"/>
        </w:tabs>
        <w:spacing w:before="10"/>
        <w:ind w:right="499"/>
        <w:contextualSpacing/>
        <w:rPr>
          <w:rFonts w:ascii="Helvetica Neue" w:eastAsia="Calibri" w:hAnsi="Helvetica Neue"/>
          <w:sz w:val="20"/>
          <w:szCs w:val="20"/>
        </w:rPr>
      </w:pPr>
    </w:p>
    <w:p w14:paraId="07AC172A" w14:textId="61E8606A" w:rsidR="004C0210" w:rsidRPr="00007F83" w:rsidRDefault="004C0210" w:rsidP="004C0210">
      <w:pPr>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Use Safely as Directed</w:t>
      </w:r>
    </w:p>
    <w:p w14:paraId="70014F8A" w14:textId="272FE01A" w:rsidR="004C0210" w:rsidRPr="00007F83" w:rsidRDefault="004C0210" w:rsidP="004C0210">
      <w:pPr>
        <w:contextualSpacing/>
        <w:outlineLvl w:val="4"/>
        <w:rPr>
          <w:rFonts w:ascii="Helvetica Neue" w:eastAsia="Arial" w:hAnsi="Helvetica Neue"/>
          <w:color w:val="0079C1"/>
          <w:sz w:val="20"/>
          <w:szCs w:val="20"/>
        </w:rPr>
      </w:pPr>
    </w:p>
    <w:p w14:paraId="7D55648E" w14:textId="33C47B5C" w:rsidR="004C0210" w:rsidRPr="00007F83" w:rsidRDefault="004C0210" w:rsidP="004C0210">
      <w:pPr>
        <w:tabs>
          <w:tab w:val="left" w:pos="90"/>
        </w:tabs>
        <w:spacing w:before="5"/>
        <w:ind w:left="90" w:right="448"/>
        <w:contextualSpacing/>
        <w:jc w:val="both"/>
        <w:rPr>
          <w:rFonts w:ascii="Helvetica Neue" w:hAnsi="Helvetica Neue"/>
        </w:rPr>
      </w:pPr>
      <w:r w:rsidRPr="00007F83">
        <w:rPr>
          <w:rFonts w:ascii="Helvetica Neue" w:eastAsia="Calibri" w:hAnsi="Helvetica Neue" w:cs="Calibri"/>
        </w:rPr>
        <w:t xml:space="preserve">Family members should always follow directions on the labels of household chemicals. That is one of </w:t>
      </w:r>
      <w:r w:rsidRPr="00007F83">
        <w:rPr>
          <w:rFonts w:ascii="Helvetica Neue" w:eastAsia="Calibri" w:hAnsi="Helvetica Neue"/>
        </w:rPr>
        <w:t>the most important steps in using hazardous products. They should also take extra care if a label has any of these words:</w:t>
      </w:r>
    </w:p>
    <w:p w14:paraId="4FFF8C81" w14:textId="77777777" w:rsidR="004C0210" w:rsidRPr="00007F83" w:rsidRDefault="004C0210" w:rsidP="004C0210">
      <w:pPr>
        <w:pStyle w:val="ListParagraph"/>
        <w:widowControl w:val="0"/>
        <w:numPr>
          <w:ilvl w:val="0"/>
          <w:numId w:val="22"/>
        </w:numPr>
        <w:rPr>
          <w:rFonts w:ascii="Helvetica Neue" w:eastAsia="Calibri" w:hAnsi="Helvetica Neue" w:cs="Calibri"/>
        </w:rPr>
        <w:sectPr w:rsidR="004C0210" w:rsidRPr="00007F83" w:rsidSect="004C0210">
          <w:type w:val="continuous"/>
          <w:pgSz w:w="12240" w:h="15840"/>
          <w:pgMar w:top="1440" w:right="1440" w:bottom="1440" w:left="1440" w:header="720" w:footer="720" w:gutter="0"/>
          <w:cols w:space="720"/>
        </w:sectPr>
      </w:pPr>
    </w:p>
    <w:p w14:paraId="19BE0084" w14:textId="77777777" w:rsidR="004C0210" w:rsidRPr="00007F83" w:rsidRDefault="004C0210" w:rsidP="004C0210">
      <w:pPr>
        <w:pStyle w:val="ListParagraph"/>
        <w:widowControl w:val="0"/>
        <w:numPr>
          <w:ilvl w:val="0"/>
          <w:numId w:val="22"/>
        </w:numPr>
        <w:ind w:right="1190"/>
        <w:rPr>
          <w:rFonts w:ascii="Helvetica Neue" w:eastAsia="Calibri" w:hAnsi="Helvetica Neue" w:cs="Calibri"/>
        </w:rPr>
      </w:pPr>
      <w:r w:rsidRPr="00007F83">
        <w:rPr>
          <w:rFonts w:ascii="Helvetica Neue" w:eastAsia="Calibri" w:hAnsi="Helvetica Neue" w:cs="Calibri"/>
        </w:rPr>
        <w:lastRenderedPageBreak/>
        <w:t>Caution</w:t>
      </w:r>
    </w:p>
    <w:p w14:paraId="29267EA7" w14:textId="77777777" w:rsidR="004C0210" w:rsidRPr="00007F83" w:rsidRDefault="004C0210" w:rsidP="004C0210">
      <w:pPr>
        <w:pStyle w:val="ListParagraph"/>
        <w:widowControl w:val="0"/>
        <w:numPr>
          <w:ilvl w:val="0"/>
          <w:numId w:val="22"/>
        </w:numPr>
        <w:rPr>
          <w:rFonts w:ascii="Helvetica Neue" w:eastAsia="Calibri" w:hAnsi="Helvetica Neue"/>
        </w:rPr>
      </w:pPr>
      <w:r w:rsidRPr="00007F83">
        <w:rPr>
          <w:rFonts w:ascii="Helvetica Neue" w:eastAsia="Calibri" w:hAnsi="Helvetica Neue"/>
        </w:rPr>
        <w:t>Harmful</w:t>
      </w:r>
    </w:p>
    <w:p w14:paraId="44D59712" w14:textId="77777777" w:rsidR="004C0210" w:rsidRPr="00007F83" w:rsidRDefault="004C0210" w:rsidP="004C0210">
      <w:pPr>
        <w:pStyle w:val="ListParagraph"/>
        <w:widowControl w:val="0"/>
        <w:numPr>
          <w:ilvl w:val="0"/>
          <w:numId w:val="22"/>
        </w:numPr>
        <w:rPr>
          <w:rFonts w:ascii="Helvetica Neue" w:eastAsia="Calibri" w:hAnsi="Helvetica Neue"/>
        </w:rPr>
      </w:pPr>
      <w:r w:rsidRPr="00007F83">
        <w:rPr>
          <w:rFonts w:ascii="Helvetica Neue" w:eastAsia="Calibri" w:hAnsi="Helvetica Neue"/>
        </w:rPr>
        <w:t>Warning</w:t>
      </w:r>
    </w:p>
    <w:p w14:paraId="5111758A" w14:textId="77777777" w:rsidR="004C0210" w:rsidRPr="00007F83" w:rsidRDefault="004C0210" w:rsidP="004C0210">
      <w:pPr>
        <w:pStyle w:val="ListParagraph"/>
        <w:widowControl w:val="0"/>
        <w:numPr>
          <w:ilvl w:val="0"/>
          <w:numId w:val="22"/>
        </w:numPr>
        <w:rPr>
          <w:rFonts w:ascii="Helvetica Neue" w:eastAsia="Calibri" w:hAnsi="Helvetica Neue"/>
        </w:rPr>
      </w:pPr>
      <w:r w:rsidRPr="00007F83">
        <w:rPr>
          <w:rFonts w:ascii="Helvetica Neue" w:eastAsia="Calibri" w:hAnsi="Helvetica Neue"/>
        </w:rPr>
        <w:t>Danger</w:t>
      </w:r>
    </w:p>
    <w:p w14:paraId="25D70D78" w14:textId="77777777" w:rsidR="004C0210" w:rsidRPr="00007F83" w:rsidRDefault="004C0210" w:rsidP="004C0210">
      <w:pPr>
        <w:pStyle w:val="ListParagraph"/>
        <w:widowControl w:val="0"/>
        <w:numPr>
          <w:ilvl w:val="0"/>
          <w:numId w:val="22"/>
        </w:numPr>
        <w:rPr>
          <w:rFonts w:ascii="Helvetica Neue" w:eastAsia="Calibri" w:hAnsi="Helvetica Neue"/>
        </w:rPr>
      </w:pPr>
      <w:r w:rsidRPr="00007F83">
        <w:rPr>
          <w:rFonts w:ascii="Helvetica Neue" w:eastAsia="Calibri" w:hAnsi="Helvetica Neue"/>
        </w:rPr>
        <w:t>Poison</w:t>
      </w:r>
    </w:p>
    <w:p w14:paraId="462C825F" w14:textId="77777777" w:rsidR="004C0210" w:rsidRPr="00007F83" w:rsidRDefault="004C0210" w:rsidP="004C0210">
      <w:pPr>
        <w:pStyle w:val="ListParagraph"/>
        <w:widowControl w:val="0"/>
        <w:numPr>
          <w:ilvl w:val="0"/>
          <w:numId w:val="22"/>
        </w:numPr>
        <w:rPr>
          <w:rFonts w:ascii="Helvetica Neue" w:eastAsia="Calibri" w:hAnsi="Helvetica Neue"/>
        </w:rPr>
      </w:pPr>
      <w:r w:rsidRPr="00007F83">
        <w:rPr>
          <w:rFonts w:ascii="Helvetica Neue" w:eastAsia="Calibri" w:hAnsi="Helvetica Neue"/>
        </w:rPr>
        <w:t>Flammable</w:t>
      </w:r>
    </w:p>
    <w:p w14:paraId="34923ED2" w14:textId="5E69BEF0" w:rsidR="004C0210" w:rsidRPr="00007F83" w:rsidRDefault="004C0210" w:rsidP="004C0210">
      <w:pPr>
        <w:pStyle w:val="ListParagraph"/>
        <w:widowControl w:val="0"/>
        <w:numPr>
          <w:ilvl w:val="0"/>
          <w:numId w:val="22"/>
        </w:numPr>
        <w:rPr>
          <w:rFonts w:ascii="Helvetica Neue" w:eastAsia="Calibri" w:hAnsi="Helvetica Neue"/>
        </w:rPr>
      </w:pPr>
      <w:r w:rsidRPr="00007F83">
        <w:rPr>
          <w:rFonts w:ascii="Helvetica Neue" w:eastAsia="Calibri" w:hAnsi="Helvetica Neue"/>
        </w:rPr>
        <w:t>Toxic</w:t>
      </w:r>
    </w:p>
    <w:p w14:paraId="6980BCA1" w14:textId="77777777" w:rsidR="004C0210" w:rsidRPr="00007F83" w:rsidRDefault="004C0210" w:rsidP="004C0210">
      <w:pPr>
        <w:tabs>
          <w:tab w:val="left" w:pos="353"/>
        </w:tabs>
        <w:spacing w:before="58"/>
        <w:ind w:left="353"/>
        <w:contextualSpacing/>
        <w:rPr>
          <w:rFonts w:ascii="Helvetica Neue" w:eastAsia="Calibri" w:hAnsi="Helvetica Neue" w:cs="Calibri"/>
        </w:rPr>
        <w:sectPr w:rsidR="004C0210" w:rsidRPr="00007F83" w:rsidSect="004C0210">
          <w:type w:val="continuous"/>
          <w:pgSz w:w="12240" w:h="15840"/>
          <w:pgMar w:top="1440" w:right="1440" w:bottom="1440" w:left="1440" w:header="720" w:footer="720" w:gutter="0"/>
          <w:cols w:space="720"/>
        </w:sectPr>
      </w:pPr>
    </w:p>
    <w:p w14:paraId="0AD14B20" w14:textId="77777777" w:rsidR="004C0210" w:rsidRPr="00007F83" w:rsidRDefault="004C0210" w:rsidP="004C0210">
      <w:pPr>
        <w:tabs>
          <w:tab w:val="left" w:pos="353"/>
        </w:tabs>
        <w:spacing w:before="10"/>
        <w:ind w:right="148"/>
        <w:contextualSpacing/>
        <w:rPr>
          <w:rFonts w:ascii="Helvetica Neue" w:eastAsia="Calibri" w:hAnsi="Helvetica Neue" w:cs="Calibri"/>
        </w:rPr>
      </w:pPr>
    </w:p>
    <w:p w14:paraId="79BD3190" w14:textId="41F4F034" w:rsidR="004C0210" w:rsidRPr="00007F83" w:rsidRDefault="004C0210" w:rsidP="004C0210">
      <w:pPr>
        <w:contextualSpacing/>
        <w:rPr>
          <w:rFonts w:ascii="Helvetica Neue" w:eastAsia="Calibri" w:hAnsi="Helvetica Neue" w:cs="Arial"/>
          <w:color w:val="0079C1"/>
          <w:sz w:val="26"/>
          <w:szCs w:val="26"/>
        </w:rPr>
      </w:pPr>
      <w:r w:rsidRPr="00007F83">
        <w:rPr>
          <w:rFonts w:ascii="Helvetica Neue" w:hAnsi="Helvetica Neue"/>
          <w:noProof/>
          <w:sz w:val="22"/>
          <w:szCs w:val="22"/>
        </w:rPr>
        <w:drawing>
          <wp:anchor distT="0" distB="0" distL="114300" distR="114300" simplePos="0" relativeHeight="251699200" behindDoc="0" locked="0" layoutInCell="1" allowOverlap="1" wp14:anchorId="2E96B055" wp14:editId="33D80729">
            <wp:simplePos x="0" y="0"/>
            <wp:positionH relativeFrom="margin">
              <wp:posOffset>4169410</wp:posOffset>
            </wp:positionH>
            <wp:positionV relativeFrom="margin">
              <wp:posOffset>3435350</wp:posOffset>
            </wp:positionV>
            <wp:extent cx="1677670" cy="18624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7670"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eastAsia="Calibri" w:hAnsi="Helvetica Neue" w:cs="Arial"/>
          <w:color w:val="0079C1"/>
          <w:sz w:val="26"/>
          <w:szCs w:val="26"/>
        </w:rPr>
        <w:t>Safe Housekeeping Habits</w:t>
      </w:r>
    </w:p>
    <w:p w14:paraId="6A2357D9" w14:textId="79AECCD5" w:rsidR="004C0210" w:rsidRPr="00007F83" w:rsidRDefault="004C0210" w:rsidP="004C0210">
      <w:pPr>
        <w:contextualSpacing/>
        <w:rPr>
          <w:rFonts w:ascii="Helvetica Neue" w:hAnsi="Helvetica Neue"/>
          <w:sz w:val="20"/>
          <w:szCs w:val="20"/>
        </w:rPr>
      </w:pPr>
    </w:p>
    <w:p w14:paraId="68EE0775" w14:textId="20321F5F" w:rsidR="004C0210" w:rsidRPr="00007F83" w:rsidRDefault="004C0210" w:rsidP="004C0210">
      <w:pPr>
        <w:spacing w:before="58"/>
        <w:ind w:left="90"/>
        <w:contextualSpacing/>
        <w:outlineLvl w:val="4"/>
        <w:rPr>
          <w:rFonts w:ascii="Helvetica Neue" w:eastAsia="Calibri" w:hAnsi="Helvetica Neue"/>
        </w:rPr>
      </w:pPr>
      <w:r w:rsidRPr="00007F83">
        <w:rPr>
          <w:rFonts w:ascii="Helvetica Neue" w:eastAsia="Calibri" w:hAnsi="Helvetica Neue"/>
        </w:rPr>
        <w:t>For each family served, healthy homes stakeholders should recommend that families:</w:t>
      </w:r>
    </w:p>
    <w:p w14:paraId="0EA0F55D" w14:textId="2682C654" w:rsidR="004C0210" w:rsidRPr="00007F83" w:rsidRDefault="004C0210" w:rsidP="004C0210">
      <w:pPr>
        <w:contextualSpacing/>
        <w:rPr>
          <w:rFonts w:ascii="Helvetica Neue" w:hAnsi="Helvetica Neue"/>
          <w:sz w:val="20"/>
          <w:szCs w:val="20"/>
        </w:rPr>
      </w:pPr>
    </w:p>
    <w:p w14:paraId="4FF1ACCD" w14:textId="697F1A94" w:rsidR="004C0210" w:rsidRPr="00007F83" w:rsidRDefault="004C0210" w:rsidP="004C0210">
      <w:pPr>
        <w:widowControl w:val="0"/>
        <w:numPr>
          <w:ilvl w:val="0"/>
          <w:numId w:val="5"/>
        </w:numPr>
        <w:ind w:left="353" w:right="173" w:hanging="360"/>
        <w:contextualSpacing/>
        <w:rPr>
          <w:rFonts w:ascii="Helvetica Neue" w:eastAsia="Calibri" w:hAnsi="Helvetica Neue" w:cs="Calibri"/>
        </w:rPr>
      </w:pPr>
      <w:r w:rsidRPr="00007F83">
        <w:rPr>
          <w:rFonts w:ascii="Helvetica Neue" w:eastAsia="Calibri" w:hAnsi="Helvetica Neue" w:cs="Calibri"/>
        </w:rPr>
        <w:t>Always put the cap back on a product tightly and put everything away right after use.</w:t>
      </w:r>
    </w:p>
    <w:p w14:paraId="057F2146" w14:textId="77777777" w:rsidR="004C0210" w:rsidRPr="00007F83" w:rsidRDefault="004C0210" w:rsidP="004C0210">
      <w:pPr>
        <w:widowControl w:val="0"/>
        <w:numPr>
          <w:ilvl w:val="0"/>
          <w:numId w:val="5"/>
        </w:numPr>
        <w:spacing w:before="2"/>
        <w:ind w:left="353" w:right="297" w:hanging="360"/>
        <w:contextualSpacing/>
        <w:rPr>
          <w:rFonts w:ascii="Helvetica Neue" w:eastAsia="Calibri" w:hAnsi="Helvetica Neue"/>
        </w:rPr>
      </w:pPr>
      <w:r w:rsidRPr="00007F83">
        <w:rPr>
          <w:rFonts w:ascii="Helvetica Neue" w:eastAsia="Calibri" w:hAnsi="Helvetica Neue"/>
        </w:rPr>
        <w:t>Do not eat, drink, or smoke when using a hazardous product, and wash hands thoroughly after use.</w:t>
      </w:r>
    </w:p>
    <w:p w14:paraId="792C2403" w14:textId="77777777" w:rsidR="004C0210" w:rsidRPr="00007F83" w:rsidRDefault="004C0210" w:rsidP="004C0210">
      <w:pPr>
        <w:widowControl w:val="0"/>
        <w:numPr>
          <w:ilvl w:val="0"/>
          <w:numId w:val="5"/>
        </w:numPr>
        <w:spacing w:before="2"/>
        <w:ind w:left="353" w:right="297" w:hanging="360"/>
        <w:contextualSpacing/>
        <w:rPr>
          <w:rFonts w:ascii="Helvetica Neue" w:eastAsia="Calibri" w:hAnsi="Helvetica Neue"/>
        </w:rPr>
      </w:pPr>
      <w:r w:rsidRPr="00007F83">
        <w:rPr>
          <w:rFonts w:ascii="Helvetica Neue" w:hAnsi="Helvetica Neue"/>
        </w:rPr>
        <w:t>Never mix products together unless directed by the product label.</w:t>
      </w:r>
    </w:p>
    <w:p w14:paraId="2D6E8007" w14:textId="77777777" w:rsidR="004C0210" w:rsidRPr="00007F83" w:rsidRDefault="004C0210" w:rsidP="004C0210">
      <w:pPr>
        <w:widowControl w:val="0"/>
        <w:numPr>
          <w:ilvl w:val="0"/>
          <w:numId w:val="5"/>
        </w:numPr>
        <w:ind w:left="353" w:right="865" w:hanging="360"/>
        <w:contextualSpacing/>
        <w:rPr>
          <w:rFonts w:ascii="Helvetica Neue" w:eastAsia="Calibri" w:hAnsi="Helvetica Neue"/>
        </w:rPr>
      </w:pPr>
      <w:r w:rsidRPr="00007F83">
        <w:rPr>
          <w:rFonts w:ascii="Helvetica Neue" w:eastAsia="Calibri" w:hAnsi="Helvetica Neue"/>
        </w:rPr>
        <w:t>Keep children, pets, and pregnant women away from the area where the hazardous products are being used.</w:t>
      </w:r>
    </w:p>
    <w:p w14:paraId="0332469E" w14:textId="77777777" w:rsidR="004C0210" w:rsidRPr="00007F83" w:rsidRDefault="004C0210" w:rsidP="004C0210">
      <w:pPr>
        <w:widowControl w:val="0"/>
        <w:numPr>
          <w:ilvl w:val="0"/>
          <w:numId w:val="5"/>
        </w:numPr>
        <w:spacing w:before="10"/>
        <w:ind w:right="865" w:hanging="360"/>
        <w:contextualSpacing/>
        <w:rPr>
          <w:rFonts w:ascii="Helvetica Neue" w:hAnsi="Helvetica Neue"/>
        </w:rPr>
      </w:pPr>
      <w:r w:rsidRPr="00007F83">
        <w:rPr>
          <w:rFonts w:ascii="Helvetica Neue" w:eastAsia="Calibri" w:hAnsi="Helvetica Neue"/>
        </w:rPr>
        <w:t xml:space="preserve">Use chemical free alternatives </w:t>
      </w:r>
    </w:p>
    <w:p w14:paraId="3ACBC61C" w14:textId="77777777" w:rsidR="004C0210" w:rsidRPr="00007F83" w:rsidRDefault="004C0210" w:rsidP="004C0210">
      <w:pPr>
        <w:pStyle w:val="ListParagraph"/>
        <w:widowControl w:val="0"/>
        <w:numPr>
          <w:ilvl w:val="0"/>
          <w:numId w:val="25"/>
        </w:numPr>
        <w:tabs>
          <w:tab w:val="left" w:pos="460"/>
        </w:tabs>
        <w:spacing w:before="82"/>
        <w:ind w:right="265"/>
        <w:rPr>
          <w:rFonts w:ascii="Helvetica Neue" w:eastAsia="Calibri" w:hAnsi="Helvetica Neue"/>
        </w:rPr>
      </w:pPr>
      <w:r w:rsidRPr="00007F83">
        <w:rPr>
          <w:rFonts w:ascii="Helvetica Neue" w:hAnsi="Helvetica Neue"/>
          <w:sz w:val="22"/>
          <w:szCs w:val="22"/>
        </w:rPr>
        <w:t>Store laundry and dishwater pods away from children. They</w:t>
      </w:r>
      <w:r w:rsidRPr="00007F83">
        <w:rPr>
          <w:rFonts w:ascii="Helvetica Neue" w:hAnsi="Helvetica Neue"/>
        </w:rPr>
        <w:t xml:space="preserve"> are very dangerous for children as they are</w:t>
      </w:r>
      <w:r w:rsidRPr="00007F83">
        <w:rPr>
          <w:rFonts w:ascii="Helvetica Neue" w:eastAsia="Calibri" w:hAnsi="Helvetica Neue"/>
        </w:rPr>
        <w:t xml:space="preserve"> brightly colored and may look like candy.</w:t>
      </w:r>
    </w:p>
    <w:p w14:paraId="367BE82E" w14:textId="77777777" w:rsidR="004C0210" w:rsidRPr="00007F83" w:rsidRDefault="004C0210" w:rsidP="004C0210">
      <w:pPr>
        <w:widowControl w:val="0"/>
        <w:numPr>
          <w:ilvl w:val="1"/>
          <w:numId w:val="5"/>
        </w:numPr>
        <w:tabs>
          <w:tab w:val="left" w:pos="460"/>
        </w:tabs>
        <w:ind w:left="460" w:right="927" w:hanging="360"/>
        <w:contextualSpacing/>
        <w:rPr>
          <w:rFonts w:ascii="Helvetica Neue" w:eastAsia="Calibri" w:hAnsi="Helvetica Neue" w:cs="Calibri"/>
        </w:rPr>
      </w:pPr>
      <w:r w:rsidRPr="00007F83">
        <w:rPr>
          <w:rFonts w:ascii="Helvetica Neue" w:eastAsia="Calibri" w:hAnsi="Helvetica Neue"/>
        </w:rPr>
        <w:t xml:space="preserve">Keep products in the original package, can, or </w:t>
      </w:r>
      <w:r w:rsidRPr="00007F83">
        <w:rPr>
          <w:rFonts w:ascii="Helvetica Neue" w:eastAsia="Calibri" w:hAnsi="Helvetica Neue" w:cs="Calibri"/>
        </w:rPr>
        <w:t xml:space="preserve">bottle. </w:t>
      </w:r>
      <w:r w:rsidRPr="00007F83">
        <w:rPr>
          <w:rFonts w:ascii="Helvetica Neue" w:eastAsia="Calibri" w:hAnsi="Helvetica Neue"/>
        </w:rPr>
        <w:t>Never put products in another container.</w:t>
      </w:r>
      <w:r w:rsidRPr="00007F83">
        <w:rPr>
          <w:rFonts w:ascii="Helvetica Neue" w:eastAsia="Calibri" w:hAnsi="Helvetica Neue" w:cs="Calibri"/>
        </w:rPr>
        <w:t xml:space="preserve"> </w:t>
      </w:r>
      <w:r w:rsidRPr="00007F83">
        <w:rPr>
          <w:rFonts w:ascii="Helvetica Neue" w:eastAsia="Calibri" w:hAnsi="Helvetica Neue"/>
        </w:rPr>
        <w:t xml:space="preserve">Keep containers and packages dry. Close </w:t>
      </w:r>
      <w:r w:rsidRPr="00007F83">
        <w:rPr>
          <w:rFonts w:ascii="Helvetica Neue" w:eastAsia="Calibri" w:hAnsi="Helvetica Neue" w:cs="Calibri"/>
        </w:rPr>
        <w:t>containers tightly.</w:t>
      </w:r>
    </w:p>
    <w:p w14:paraId="4A870C8B" w14:textId="77777777" w:rsidR="004C0210" w:rsidRPr="00007F83" w:rsidRDefault="004C0210" w:rsidP="004C0210">
      <w:pPr>
        <w:widowControl w:val="0"/>
        <w:numPr>
          <w:ilvl w:val="1"/>
          <w:numId w:val="5"/>
        </w:numPr>
        <w:tabs>
          <w:tab w:val="left" w:pos="460"/>
        </w:tabs>
        <w:spacing w:before="10"/>
        <w:ind w:left="460" w:right="558" w:hanging="360"/>
        <w:contextualSpacing/>
        <w:rPr>
          <w:rFonts w:ascii="Helvetica Neue" w:eastAsia="Calibri" w:hAnsi="Helvetica Neue" w:cs="Calibri"/>
          <w:sz w:val="22"/>
          <w:szCs w:val="22"/>
        </w:rPr>
      </w:pPr>
      <w:r w:rsidRPr="00007F83">
        <w:rPr>
          <w:rFonts w:ascii="Helvetica Neue" w:eastAsia="Calibri" w:hAnsi="Helvetica Neue"/>
        </w:rPr>
        <w:t xml:space="preserve">Keep household products away from heat, sparks, </w:t>
      </w:r>
      <w:r w:rsidRPr="00007F83">
        <w:rPr>
          <w:rFonts w:ascii="Helvetica Neue" w:eastAsia="Calibri" w:hAnsi="Helvetica Neue" w:cs="Calibri"/>
        </w:rPr>
        <w:t xml:space="preserve">and fire. Don’t store anything near the furnace. </w:t>
      </w:r>
    </w:p>
    <w:p w14:paraId="39F9168D" w14:textId="77777777" w:rsidR="004C0210" w:rsidRPr="00007F83" w:rsidRDefault="004C0210" w:rsidP="004C0210">
      <w:pPr>
        <w:widowControl w:val="0"/>
        <w:numPr>
          <w:ilvl w:val="1"/>
          <w:numId w:val="5"/>
        </w:numPr>
        <w:tabs>
          <w:tab w:val="left" w:pos="460"/>
        </w:tabs>
        <w:spacing w:before="10"/>
        <w:ind w:left="460" w:right="558" w:hanging="360"/>
        <w:contextualSpacing/>
        <w:rPr>
          <w:rFonts w:ascii="Helvetica Neue" w:eastAsia="Calibri" w:hAnsi="Helvetica Neue"/>
        </w:rPr>
      </w:pPr>
      <w:r w:rsidRPr="00007F83">
        <w:rPr>
          <w:rFonts w:ascii="Helvetica Neue" w:eastAsia="Calibri" w:hAnsi="Helvetica Neue" w:cs="Calibri"/>
          <w:sz w:val="22"/>
          <w:szCs w:val="22"/>
        </w:rPr>
        <w:t xml:space="preserve">Store batteries and flammable chemicals like </w:t>
      </w:r>
      <w:r w:rsidRPr="00007F83">
        <w:rPr>
          <w:rFonts w:ascii="Helvetica Neue" w:eastAsia="Calibri" w:hAnsi="Helvetica Neue"/>
          <w:sz w:val="22"/>
          <w:szCs w:val="22"/>
        </w:rPr>
        <w:t>gasoline out of direct sunlight.</w:t>
      </w:r>
      <w:r w:rsidRPr="00007F83">
        <w:rPr>
          <w:rFonts w:ascii="Helvetica Neue" w:eastAsia="Calibri" w:hAnsi="Helvetica Neue"/>
        </w:rPr>
        <w:t xml:space="preserve"> </w:t>
      </w:r>
    </w:p>
    <w:p w14:paraId="0D0C6C12" w14:textId="0EDE92CB" w:rsidR="00F76B91" w:rsidRPr="00007F83" w:rsidRDefault="004C0210" w:rsidP="004C0210">
      <w:pPr>
        <w:widowControl w:val="0"/>
        <w:numPr>
          <w:ilvl w:val="1"/>
          <w:numId w:val="5"/>
        </w:numPr>
        <w:tabs>
          <w:tab w:val="left" w:pos="460"/>
        </w:tabs>
        <w:spacing w:before="2"/>
        <w:ind w:left="460" w:hanging="360"/>
        <w:contextualSpacing/>
        <w:rPr>
          <w:rFonts w:ascii="Helvetica Neue" w:eastAsia="Calibri" w:hAnsi="Helvetica Neue" w:cs="Calibri"/>
        </w:rPr>
      </w:pPr>
      <w:r w:rsidRPr="00007F83">
        <w:rPr>
          <w:rFonts w:ascii="Helvetica Neue" w:eastAsia="Calibri" w:hAnsi="Helvetica Neue"/>
        </w:rPr>
        <w:t>Find out where to recycle products with mercury, as it is quite toxic, even in small amounts. Some items that contain mercury are: fluorescent bulbs, thermometers, thermostats, and blood pressure meters.</w:t>
      </w:r>
      <w:r w:rsidRPr="00007F83">
        <w:rPr>
          <w:rFonts w:ascii="Helvetica Neue" w:eastAsia="Calibri" w:hAnsi="Helvetica Neue" w:cs="Calibri"/>
        </w:rPr>
        <w:t xml:space="preserve"> </w:t>
      </w:r>
    </w:p>
    <w:p w14:paraId="0BB232BE" w14:textId="77777777" w:rsidR="00F76B91" w:rsidRPr="00007F83" w:rsidRDefault="00F76B91">
      <w:pPr>
        <w:rPr>
          <w:rFonts w:ascii="Helvetica Neue" w:eastAsia="Calibri" w:hAnsi="Helvetica Neue" w:cs="Calibri"/>
        </w:rPr>
      </w:pPr>
      <w:r w:rsidRPr="00007F83">
        <w:rPr>
          <w:rFonts w:ascii="Helvetica Neue" w:eastAsia="Calibri" w:hAnsi="Helvetica Neue" w:cs="Calibri"/>
        </w:rPr>
        <w:br w:type="page"/>
      </w:r>
    </w:p>
    <w:p w14:paraId="0E7123C6" w14:textId="0C65E1E7" w:rsidR="003854EA" w:rsidRPr="00007F83" w:rsidRDefault="003854EA" w:rsidP="003854EA">
      <w:pPr>
        <w:spacing w:line="276" w:lineRule="auto"/>
        <w:rPr>
          <w:rFonts w:ascii="Helvetica Neue" w:hAnsi="Helvetica Neue"/>
          <w:b/>
          <w:sz w:val="32"/>
        </w:rPr>
      </w:pPr>
      <w:r w:rsidRPr="00007F83">
        <w:rPr>
          <w:rFonts w:ascii="Helvetica Neue" w:hAnsi="Helvetica Neue"/>
          <w:b/>
          <w:sz w:val="32"/>
        </w:rPr>
        <w:lastRenderedPageBreak/>
        <w:t>Chapter 10 – Pests</w:t>
      </w:r>
    </w:p>
    <w:p w14:paraId="666EAD44" w14:textId="77777777" w:rsidR="003854EA" w:rsidRPr="00007F83" w:rsidRDefault="003854EA" w:rsidP="003854EA">
      <w:pPr>
        <w:spacing w:line="276" w:lineRule="auto"/>
        <w:rPr>
          <w:rFonts w:ascii="Helvetica Neue" w:hAnsi="Helvetica Neue"/>
          <w:b/>
          <w:sz w:val="32"/>
        </w:rPr>
      </w:pPr>
    </w:p>
    <w:p w14:paraId="522A167C" w14:textId="578CF45B" w:rsidR="003854EA" w:rsidRPr="00007F83" w:rsidRDefault="003854EA" w:rsidP="003854EA">
      <w:pPr>
        <w:pStyle w:val="BodyText"/>
        <w:spacing w:before="85"/>
        <w:ind w:left="0" w:right="187"/>
        <w:contextualSpacing/>
        <w:rPr>
          <w:rFonts w:ascii="Helvetica Neue" w:hAnsi="Helvetica Neue"/>
          <w:sz w:val="22"/>
          <w:szCs w:val="22"/>
        </w:rPr>
      </w:pPr>
      <w:r w:rsidRPr="00007F83">
        <w:rPr>
          <w:rFonts w:ascii="Helvetica Neue" w:hAnsi="Helvetica Neue"/>
          <w:sz w:val="22"/>
          <w:szCs w:val="22"/>
        </w:rPr>
        <w:t xml:space="preserve">Pests are unwanted living creatures in or around a home. Pests can act as asthma and allergy triggers in sensitized family members and those with asthma or who are chronically ill. Inside of homes, mice, rats, and </w:t>
      </w:r>
      <w:r w:rsidRPr="00007F83">
        <w:rPr>
          <w:rFonts w:ascii="Helvetica Neue" w:hAnsi="Helvetica Neue" w:cs="Calibri"/>
          <w:sz w:val="22"/>
          <w:szCs w:val="22"/>
        </w:rPr>
        <w:t xml:space="preserve">cockroaches may also trigger asthma attacks. </w:t>
      </w:r>
      <w:r w:rsidRPr="00007F83">
        <w:rPr>
          <w:rFonts w:ascii="Helvetica Neue" w:hAnsi="Helvetica Neue"/>
          <w:sz w:val="22"/>
          <w:szCs w:val="22"/>
        </w:rPr>
        <w:t xml:space="preserve">Pests can be a health and safety hazard because they can carry bacteria in on their skin or fur, through biting humans, or by damaging home structure or components making the home unsafe.  </w:t>
      </w:r>
    </w:p>
    <w:p w14:paraId="33AD6AF0" w14:textId="77777777" w:rsidR="003854EA" w:rsidRPr="00007F83" w:rsidRDefault="003854EA" w:rsidP="003854EA">
      <w:pPr>
        <w:pStyle w:val="BodyText"/>
        <w:spacing w:before="85"/>
        <w:ind w:left="90" w:right="187"/>
        <w:contextualSpacing/>
        <w:rPr>
          <w:rFonts w:ascii="Helvetica Neue" w:hAnsi="Helvetica Neue"/>
          <w:sz w:val="20"/>
          <w:szCs w:val="20"/>
        </w:rPr>
      </w:pPr>
    </w:p>
    <w:p w14:paraId="1EEC5580" w14:textId="77777777" w:rsidR="003854EA" w:rsidRPr="00007F83" w:rsidRDefault="003854EA" w:rsidP="003854EA">
      <w:pPr>
        <w:pStyle w:val="BodyText"/>
        <w:spacing w:before="85"/>
        <w:ind w:left="90" w:right="187"/>
        <w:contextualSpacing/>
        <w:rPr>
          <w:rFonts w:ascii="Helvetica Neue" w:hAnsi="Helvetica Neue" w:cs="Calibri"/>
          <w:sz w:val="22"/>
          <w:szCs w:val="22"/>
        </w:rPr>
      </w:pPr>
      <w:r w:rsidRPr="00007F83">
        <w:rPr>
          <w:rFonts w:ascii="Helvetica Neue" w:hAnsi="Helvetica Neue"/>
          <w:sz w:val="22"/>
          <w:szCs w:val="22"/>
        </w:rPr>
        <w:t xml:space="preserve">Indoor pests include bugs or rodents that get inside and into food; mice and rats which </w:t>
      </w:r>
      <w:r w:rsidRPr="00007F83">
        <w:rPr>
          <w:rFonts w:ascii="Helvetica Neue" w:hAnsi="Helvetica Neue" w:cs="Calibri"/>
          <w:sz w:val="22"/>
          <w:szCs w:val="22"/>
        </w:rPr>
        <w:t xml:space="preserve">can chew on electrical wires and cause fires; </w:t>
      </w:r>
      <w:r w:rsidRPr="00007F83">
        <w:rPr>
          <w:rFonts w:ascii="Helvetica Neue" w:hAnsi="Helvetica Neue"/>
          <w:sz w:val="22"/>
          <w:szCs w:val="22"/>
        </w:rPr>
        <w:t>rats and certain spiders which can bite and make people very ill; and f</w:t>
      </w:r>
      <w:r w:rsidRPr="00007F83">
        <w:rPr>
          <w:rFonts w:ascii="Helvetica Neue" w:hAnsi="Helvetica Neue" w:cs="Calibri"/>
          <w:sz w:val="22"/>
          <w:szCs w:val="22"/>
        </w:rPr>
        <w:t xml:space="preserve">leas and ticks which can be carried into a home on pets or clothing and can cause disease. </w:t>
      </w:r>
    </w:p>
    <w:p w14:paraId="6B98E0F2" w14:textId="77777777" w:rsidR="003854EA" w:rsidRPr="00007F83" w:rsidRDefault="003854EA" w:rsidP="003854EA">
      <w:pPr>
        <w:pStyle w:val="BodyText"/>
        <w:spacing w:before="85"/>
        <w:ind w:left="90" w:right="187"/>
        <w:contextualSpacing/>
        <w:rPr>
          <w:rFonts w:ascii="Helvetica Neue" w:hAnsi="Helvetica Neue" w:cs="Calibri"/>
          <w:sz w:val="20"/>
          <w:szCs w:val="20"/>
        </w:rPr>
      </w:pPr>
    </w:p>
    <w:p w14:paraId="62FA8EC3" w14:textId="77777777" w:rsidR="003854EA" w:rsidRPr="00007F83" w:rsidRDefault="003854EA" w:rsidP="003854EA">
      <w:pPr>
        <w:pStyle w:val="BodyText"/>
        <w:spacing w:before="85"/>
        <w:ind w:left="90" w:right="187"/>
        <w:contextualSpacing/>
        <w:rPr>
          <w:rFonts w:ascii="Helvetica Neue" w:hAnsi="Helvetica Neue" w:cs="Calibri"/>
          <w:sz w:val="22"/>
          <w:szCs w:val="22"/>
        </w:rPr>
      </w:pPr>
      <w:r w:rsidRPr="00007F83">
        <w:rPr>
          <w:rFonts w:ascii="Helvetica Neue" w:hAnsi="Helvetica Neue" w:cs="Calibri"/>
          <w:sz w:val="22"/>
          <w:szCs w:val="22"/>
        </w:rPr>
        <w:t xml:space="preserve">Bedbugs are tiny insects that feed on blood of </w:t>
      </w:r>
      <w:r w:rsidRPr="00007F83">
        <w:rPr>
          <w:rFonts w:ascii="Helvetica Neue" w:hAnsi="Helvetica Neue"/>
          <w:sz w:val="22"/>
          <w:szCs w:val="22"/>
        </w:rPr>
        <w:t xml:space="preserve">humans and animals. They are hitchhikers and they can crawl onto children and adults or their belongings. </w:t>
      </w:r>
      <w:r w:rsidRPr="00007F83">
        <w:rPr>
          <w:rFonts w:ascii="Helvetica Neue" w:hAnsi="Helvetica Neue" w:cs="Calibri"/>
          <w:sz w:val="22"/>
          <w:szCs w:val="22"/>
        </w:rPr>
        <w:t xml:space="preserve">Bed bugs are very difficult to get rid of once they </w:t>
      </w:r>
      <w:r w:rsidRPr="00007F83">
        <w:rPr>
          <w:rFonts w:ascii="Helvetica Neue" w:hAnsi="Helvetica Neue"/>
          <w:sz w:val="22"/>
          <w:szCs w:val="22"/>
        </w:rPr>
        <w:t>have infested a room or area.</w:t>
      </w:r>
      <w:r w:rsidRPr="00007F83">
        <w:rPr>
          <w:rFonts w:ascii="Helvetica Neue" w:hAnsi="Helvetica Neue" w:cs="Calibri"/>
          <w:sz w:val="22"/>
          <w:szCs w:val="22"/>
        </w:rPr>
        <w:t xml:space="preserve"> Common bed bugs are not known to transmit disease but some people have allergic reactions </w:t>
      </w:r>
      <w:r w:rsidRPr="00007F83">
        <w:rPr>
          <w:rFonts w:ascii="Helvetica Neue" w:hAnsi="Helvetica Neue"/>
          <w:sz w:val="22"/>
          <w:szCs w:val="22"/>
        </w:rPr>
        <w:t>to their bites.</w:t>
      </w:r>
    </w:p>
    <w:p w14:paraId="4143A994" w14:textId="77777777" w:rsidR="003854EA" w:rsidRPr="00007F83" w:rsidRDefault="003854EA" w:rsidP="003854EA">
      <w:pPr>
        <w:pStyle w:val="BodyText"/>
        <w:numPr>
          <w:ilvl w:val="0"/>
          <w:numId w:val="28"/>
        </w:numPr>
        <w:tabs>
          <w:tab w:val="left" w:pos="460"/>
        </w:tabs>
        <w:ind w:right="219"/>
        <w:contextualSpacing/>
        <w:rPr>
          <w:rFonts w:ascii="Helvetica Neue" w:hAnsi="Helvetica Neue"/>
          <w:sz w:val="22"/>
          <w:szCs w:val="22"/>
        </w:rPr>
        <w:sectPr w:rsidR="003854EA" w:rsidRPr="00007F83" w:rsidSect="003854EA">
          <w:type w:val="continuous"/>
          <w:pgSz w:w="12240" w:h="15840"/>
          <w:pgMar w:top="1440" w:right="1440" w:bottom="1440" w:left="1440" w:header="720" w:footer="720" w:gutter="0"/>
          <w:cols w:space="720"/>
        </w:sectPr>
      </w:pPr>
    </w:p>
    <w:p w14:paraId="5BCD6B54" w14:textId="77777777" w:rsidR="003854EA" w:rsidRPr="00007F83" w:rsidRDefault="003854EA" w:rsidP="003854EA">
      <w:pPr>
        <w:pStyle w:val="BodyText"/>
        <w:spacing w:before="85"/>
        <w:ind w:left="0" w:right="187"/>
        <w:contextualSpacing/>
        <w:rPr>
          <w:rFonts w:ascii="Helvetica Neue" w:hAnsi="Helvetica Neue"/>
          <w:sz w:val="22"/>
          <w:szCs w:val="22"/>
        </w:rPr>
      </w:pPr>
    </w:p>
    <w:p w14:paraId="729B6A2D" w14:textId="77777777" w:rsidR="003854EA" w:rsidRPr="00007F83" w:rsidRDefault="003854EA" w:rsidP="003854EA">
      <w:pPr>
        <w:pStyle w:val="Heading5"/>
        <w:contextualSpacing/>
        <w:rPr>
          <w:rFonts w:ascii="Helvetica Neue" w:hAnsi="Helvetica Neue"/>
          <w:color w:val="0079C1"/>
        </w:rPr>
      </w:pPr>
      <w:r w:rsidRPr="00007F83">
        <w:rPr>
          <w:rFonts w:ascii="Helvetica Neue" w:hAnsi="Helvetica Neue"/>
          <w:noProof/>
          <w:sz w:val="22"/>
          <w:szCs w:val="22"/>
        </w:rPr>
        <mc:AlternateContent>
          <mc:Choice Requires="wps">
            <w:drawing>
              <wp:anchor distT="91440" distB="91440" distL="114300" distR="114300" simplePos="0" relativeHeight="251701248" behindDoc="0" locked="0" layoutInCell="1" allowOverlap="1" wp14:anchorId="7EC0D7E7" wp14:editId="4727C841">
                <wp:simplePos x="0" y="0"/>
                <wp:positionH relativeFrom="column">
                  <wp:posOffset>-295275</wp:posOffset>
                </wp:positionH>
                <wp:positionV relativeFrom="paragraph">
                  <wp:posOffset>102870</wp:posOffset>
                </wp:positionV>
                <wp:extent cx="7762875" cy="457200"/>
                <wp:effectExtent l="0" t="0" r="952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457200"/>
                        </a:xfrm>
                        <a:prstGeom prst="rect">
                          <a:avLst/>
                        </a:prstGeom>
                        <a:solidFill>
                          <a:schemeClr val="tx2">
                            <a:lumMod val="20000"/>
                            <a:lumOff val="80000"/>
                          </a:schemeClr>
                        </a:solidFill>
                        <a:ln w="9525">
                          <a:noFill/>
                          <a:miter lim="800000"/>
                          <a:headEnd/>
                          <a:tailEnd/>
                        </a:ln>
                      </wps:spPr>
                      <wps:txbx>
                        <w:txbxContent>
                          <w:p w14:paraId="2EF39865" w14:textId="77777777" w:rsidR="00AA729F" w:rsidRPr="00DB56EC" w:rsidRDefault="00AA729F" w:rsidP="003854EA">
                            <w:pPr>
                              <w:pStyle w:val="Heading4"/>
                              <w:spacing w:line="255" w:lineRule="auto"/>
                              <w:ind w:right="215"/>
                              <w:jc w:val="center"/>
                              <w:rPr>
                                <w:b/>
                                <w:i w:val="0"/>
                              </w:rPr>
                            </w:pPr>
                            <w:r w:rsidRPr="00DB56EC">
                              <w:rPr>
                                <w:b/>
                                <w:color w:val="0079C1"/>
                              </w:rPr>
                              <w:t xml:space="preserve">Where Do </w:t>
                            </w:r>
                            <w:r>
                              <w:rPr>
                                <w:b/>
                                <w:color w:val="0079C1"/>
                              </w:rPr>
                              <w:t>Pests</w:t>
                            </w:r>
                            <w:r w:rsidRPr="00DB56EC">
                              <w:rPr>
                                <w:b/>
                                <w:color w:val="0079C1"/>
                              </w:rPr>
                              <w:t xml:space="preserve"> Risks Come </w:t>
                            </w:r>
                            <w:proofErr w:type="gramStart"/>
                            <w:r w:rsidRPr="00DB56EC">
                              <w:rPr>
                                <w:b/>
                                <w:color w:val="0079C1"/>
                              </w:rPr>
                              <w:t>From</w:t>
                            </w:r>
                            <w:proofErr w:type="gramEnd"/>
                            <w:r w:rsidRPr="00DB56EC">
                              <w:rPr>
                                <w:b/>
                                <w:color w:val="0079C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C0D7E7" id="_x0000_t202" coordsize="21600,21600" o:spt="202" path="m0,0l0,21600,21600,21600,21600,0xe">
                <v:stroke joinstyle="miter"/>
                <v:path gradientshapeok="t" o:connecttype="rect"/>
              </v:shapetype>
              <v:shape id="Text_x0020_Box_x0020_2" o:spid="_x0000_s1029" type="#_x0000_t202" style="position:absolute;left:0;text-align:left;margin-left:-23.25pt;margin-top:8.1pt;width:611.25pt;height:36pt;z-index:251701248;visibility:visible;mso-wrap-style:square;mso-width-percent:0;mso-height-percent:0;mso-wrap-distance-left:9pt;mso-wrap-distance-top:7.2pt;mso-wrap-distance-right:9pt;mso-wrap-distance-bottom:7.2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" fillcolor="#d5dce4 [671]" stroked="f">
                <v:textbox>
                  <w:txbxContent>
                    <w:p w14:paraId="2EF39865" w14:textId="77777777" w:rsidR="00AA729F" w:rsidRPr="00DB56EC" w:rsidRDefault="00AA729F" w:rsidP="003854EA">
                      <w:pPr>
                        <w:pStyle w:val="Heading4"/>
                        <w:spacing w:line="255" w:lineRule="auto"/>
                        <w:ind w:right="215"/>
                        <w:jc w:val="center"/>
                        <w:rPr>
                          <w:b/>
                          <w:i w:val="0"/>
                        </w:rPr>
                      </w:pPr>
                      <w:r w:rsidRPr="00DB56EC">
                        <w:rPr>
                          <w:b/>
                          <w:color w:val="0079C1"/>
                        </w:rPr>
                        <w:t xml:space="preserve">Where Do </w:t>
                      </w:r>
                      <w:r>
                        <w:rPr>
                          <w:b/>
                          <w:color w:val="0079C1"/>
                        </w:rPr>
                        <w:t>Pests</w:t>
                      </w:r>
                      <w:r w:rsidRPr="00DB56EC">
                        <w:rPr>
                          <w:b/>
                          <w:color w:val="0079C1"/>
                        </w:rPr>
                        <w:t xml:space="preserve"> Risks Come </w:t>
                      </w:r>
                      <w:proofErr w:type="gramStart"/>
                      <w:r w:rsidRPr="00DB56EC">
                        <w:rPr>
                          <w:b/>
                          <w:color w:val="0079C1"/>
                        </w:rPr>
                        <w:t>From</w:t>
                      </w:r>
                      <w:proofErr w:type="gramEnd"/>
                      <w:r w:rsidRPr="00DB56EC">
                        <w:rPr>
                          <w:b/>
                          <w:color w:val="0079C1"/>
                        </w:rPr>
                        <w:t>?</w:t>
                      </w:r>
                    </w:p>
                  </w:txbxContent>
                </v:textbox>
                <w10:wrap type="topAndBottom"/>
              </v:shape>
            </w:pict>
          </mc:Fallback>
        </mc:AlternateContent>
      </w:r>
    </w:p>
    <w:p w14:paraId="4F45396E" w14:textId="77777777" w:rsidR="003854EA" w:rsidRPr="00007F83" w:rsidRDefault="003854EA" w:rsidP="003854EA">
      <w:pPr>
        <w:pStyle w:val="BodyText"/>
        <w:tabs>
          <w:tab w:val="left" w:pos="476"/>
        </w:tabs>
        <w:spacing w:before="5"/>
        <w:ind w:left="90" w:right="719"/>
        <w:contextualSpacing/>
        <w:rPr>
          <w:rFonts w:ascii="Helvetica Neue" w:hAnsi="Helvetica Neue"/>
          <w:sz w:val="22"/>
          <w:szCs w:val="22"/>
        </w:rPr>
      </w:pPr>
      <w:r w:rsidRPr="00007F83">
        <w:rPr>
          <w:rFonts w:ascii="Helvetica Neue" w:hAnsi="Helvetica Neue"/>
          <w:sz w:val="22"/>
          <w:szCs w:val="22"/>
        </w:rPr>
        <w:t>Pests travel into a home looking for places with food, water and shelter. Removing their access to these things can greatly reduce pest problems. Families should be advised to ask these questions in order to identify the problem and possible solutions:</w:t>
      </w:r>
    </w:p>
    <w:p w14:paraId="2DB91F2F" w14:textId="77777777" w:rsidR="003854EA" w:rsidRPr="00007F83" w:rsidRDefault="003854EA" w:rsidP="003854EA">
      <w:pPr>
        <w:pStyle w:val="BodyText"/>
        <w:tabs>
          <w:tab w:val="left" w:pos="476"/>
        </w:tabs>
        <w:spacing w:before="5"/>
        <w:ind w:left="90" w:right="719"/>
        <w:contextualSpacing/>
        <w:rPr>
          <w:rFonts w:ascii="Helvetica Neue" w:hAnsi="Helvetica Neue"/>
          <w:sz w:val="16"/>
          <w:szCs w:val="16"/>
        </w:rPr>
      </w:pPr>
    </w:p>
    <w:p w14:paraId="31EE08F8" w14:textId="77777777" w:rsidR="003854EA" w:rsidRPr="00007F83" w:rsidRDefault="003854EA" w:rsidP="003854EA">
      <w:pPr>
        <w:pStyle w:val="BodyText"/>
        <w:numPr>
          <w:ilvl w:val="0"/>
          <w:numId w:val="27"/>
        </w:numPr>
        <w:tabs>
          <w:tab w:val="left" w:pos="476"/>
        </w:tabs>
        <w:ind w:left="476" w:right="298"/>
        <w:contextualSpacing/>
        <w:rPr>
          <w:rFonts w:ascii="Helvetica Neue" w:hAnsi="Helvetica Neue"/>
          <w:sz w:val="22"/>
          <w:szCs w:val="22"/>
        </w:rPr>
      </w:pPr>
      <w:r w:rsidRPr="00007F83">
        <w:rPr>
          <w:rFonts w:ascii="Helvetica Neue" w:hAnsi="Helvetica Neue"/>
          <w:sz w:val="22"/>
          <w:szCs w:val="22"/>
        </w:rPr>
        <w:t>Are there gaps or openings in the walls, doors or windows?</w:t>
      </w:r>
    </w:p>
    <w:p w14:paraId="13DAE318" w14:textId="77777777" w:rsidR="003854EA" w:rsidRPr="00007F83" w:rsidRDefault="003854EA" w:rsidP="003854EA">
      <w:pPr>
        <w:pStyle w:val="BodyText"/>
        <w:numPr>
          <w:ilvl w:val="0"/>
          <w:numId w:val="27"/>
        </w:numPr>
        <w:tabs>
          <w:tab w:val="left" w:pos="476"/>
        </w:tabs>
        <w:ind w:left="476"/>
        <w:contextualSpacing/>
        <w:rPr>
          <w:rFonts w:ascii="Helvetica Neue" w:hAnsi="Helvetica Neue"/>
          <w:sz w:val="22"/>
          <w:szCs w:val="22"/>
        </w:rPr>
      </w:pPr>
      <w:r w:rsidRPr="00007F83">
        <w:rPr>
          <w:rFonts w:ascii="Helvetica Neue" w:hAnsi="Helvetica Neue"/>
          <w:sz w:val="22"/>
          <w:szCs w:val="22"/>
        </w:rPr>
        <w:t>Are pets bringing in pests?</w:t>
      </w:r>
    </w:p>
    <w:p w14:paraId="4F46D0C2" w14:textId="77777777" w:rsidR="003854EA" w:rsidRPr="00007F83" w:rsidRDefault="003854EA" w:rsidP="003854EA">
      <w:pPr>
        <w:pStyle w:val="BodyText"/>
        <w:numPr>
          <w:ilvl w:val="0"/>
          <w:numId w:val="27"/>
        </w:numPr>
        <w:tabs>
          <w:tab w:val="left" w:pos="476"/>
        </w:tabs>
        <w:ind w:left="476" w:right="670"/>
        <w:contextualSpacing/>
        <w:rPr>
          <w:rFonts w:ascii="Helvetica Neue" w:hAnsi="Helvetica Neue"/>
          <w:sz w:val="22"/>
          <w:szCs w:val="22"/>
        </w:rPr>
      </w:pPr>
      <w:r w:rsidRPr="00007F83">
        <w:rPr>
          <w:rFonts w:ascii="Helvetica Neue" w:hAnsi="Helvetica Neue"/>
          <w:sz w:val="22"/>
          <w:szCs w:val="22"/>
        </w:rPr>
        <w:t>Is there spilled or open food anywhere in the home?</w:t>
      </w:r>
    </w:p>
    <w:p w14:paraId="6AC36F6D" w14:textId="77777777" w:rsidR="003854EA" w:rsidRPr="00007F83" w:rsidRDefault="003854EA" w:rsidP="003854EA">
      <w:pPr>
        <w:pStyle w:val="BodyText"/>
        <w:numPr>
          <w:ilvl w:val="0"/>
          <w:numId w:val="27"/>
        </w:numPr>
        <w:tabs>
          <w:tab w:val="left" w:pos="476"/>
        </w:tabs>
        <w:spacing w:before="5"/>
        <w:ind w:left="116" w:right="719" w:firstLine="120"/>
        <w:contextualSpacing/>
        <w:rPr>
          <w:rFonts w:ascii="Helvetica Neue" w:hAnsi="Helvetica Neue" w:cs="Calibri"/>
          <w:sz w:val="22"/>
          <w:szCs w:val="22"/>
        </w:rPr>
      </w:pPr>
      <w:r w:rsidRPr="00007F83">
        <w:rPr>
          <w:rFonts w:ascii="Helvetica Neue" w:hAnsi="Helvetica Neue"/>
          <w:sz w:val="22"/>
          <w:szCs w:val="22"/>
        </w:rPr>
        <w:t xml:space="preserve">Is there a water leak in or around the house? </w:t>
      </w:r>
    </w:p>
    <w:p w14:paraId="66969757" w14:textId="77777777" w:rsidR="003854EA" w:rsidRPr="00007F83" w:rsidRDefault="003854EA" w:rsidP="003854EA">
      <w:pPr>
        <w:pStyle w:val="BodyText"/>
        <w:tabs>
          <w:tab w:val="left" w:pos="476"/>
        </w:tabs>
        <w:spacing w:before="5"/>
        <w:ind w:left="236" w:right="719"/>
        <w:contextualSpacing/>
        <w:rPr>
          <w:rFonts w:ascii="Helvetica Neue" w:hAnsi="Helvetica Neue"/>
          <w:sz w:val="20"/>
          <w:szCs w:val="20"/>
        </w:rPr>
      </w:pPr>
    </w:p>
    <w:p w14:paraId="3A38D047" w14:textId="77777777" w:rsidR="003854EA" w:rsidRPr="00007F83" w:rsidRDefault="003854EA" w:rsidP="003854EA">
      <w:pPr>
        <w:pStyle w:val="BodyText"/>
        <w:tabs>
          <w:tab w:val="left" w:pos="460"/>
        </w:tabs>
        <w:spacing w:before="5"/>
        <w:ind w:left="90" w:right="719"/>
        <w:contextualSpacing/>
        <w:rPr>
          <w:rFonts w:ascii="Helvetica Neue" w:hAnsi="Helvetica Neue"/>
          <w:sz w:val="22"/>
          <w:szCs w:val="22"/>
        </w:rPr>
      </w:pPr>
      <w:r w:rsidRPr="00007F83">
        <w:rPr>
          <w:rFonts w:ascii="Helvetica Neue" w:hAnsi="Helvetica Neue"/>
          <w:sz w:val="22"/>
          <w:szCs w:val="22"/>
        </w:rPr>
        <w:t xml:space="preserve">Bedbugs can be carried home in luggage, bags or on clothing. They are most common in public places or where people sleep or travel. They can be found in homes, apartments, dorm rooms, hotels, cruise </w:t>
      </w:r>
      <w:r w:rsidRPr="00007F83">
        <w:rPr>
          <w:rFonts w:ascii="Helvetica Neue" w:hAnsi="Helvetica Neue" w:cs="Calibri"/>
          <w:sz w:val="22"/>
          <w:szCs w:val="22"/>
        </w:rPr>
        <w:t xml:space="preserve">ships and in public transportation. </w:t>
      </w:r>
      <w:r w:rsidRPr="00007F83">
        <w:rPr>
          <w:rFonts w:ascii="Helvetica Neue" w:hAnsi="Helvetica Neue"/>
          <w:sz w:val="22"/>
          <w:szCs w:val="22"/>
        </w:rPr>
        <w:t>Bed bugs tend to hide during the day and come out at night and they</w:t>
      </w:r>
      <w:r w:rsidRPr="00007F83">
        <w:rPr>
          <w:rFonts w:ascii="Helvetica Neue" w:hAnsi="Helvetica Neue" w:cs="Calibri"/>
          <w:sz w:val="22"/>
          <w:szCs w:val="22"/>
        </w:rPr>
        <w:t xml:space="preserve"> hide in bedding, furniture, cracks and tight </w:t>
      </w:r>
      <w:r w:rsidRPr="00007F83">
        <w:rPr>
          <w:rFonts w:ascii="Helvetica Neue" w:hAnsi="Helvetica Neue"/>
          <w:sz w:val="22"/>
          <w:szCs w:val="22"/>
        </w:rPr>
        <w:t>places. If a family thinks they have bed bugs they will need to confirm it with a cooperative extension agent or health professional. If a family is renting the house they should immediately contact their landlord, and check with state or local laws regarding bedbugs.</w:t>
      </w:r>
    </w:p>
    <w:p w14:paraId="309B0E4F" w14:textId="77777777" w:rsidR="003854EA" w:rsidRPr="00007F83" w:rsidRDefault="003854EA" w:rsidP="003854EA">
      <w:pPr>
        <w:pStyle w:val="BodyText"/>
        <w:tabs>
          <w:tab w:val="left" w:pos="460"/>
        </w:tabs>
        <w:spacing w:before="5"/>
        <w:ind w:left="117"/>
        <w:contextualSpacing/>
        <w:rPr>
          <w:rFonts w:ascii="Helvetica Neue" w:eastAsiaTheme="minorHAnsi" w:hAnsi="Helvetica Neue"/>
          <w:sz w:val="22"/>
          <w:szCs w:val="22"/>
        </w:rPr>
      </w:pPr>
    </w:p>
    <w:p w14:paraId="4780B05C" w14:textId="77777777" w:rsidR="003854EA" w:rsidRPr="00007F83" w:rsidRDefault="003854EA" w:rsidP="003854EA">
      <w:pPr>
        <w:pStyle w:val="BodyText"/>
        <w:ind w:left="117" w:right="503"/>
        <w:contextualSpacing/>
        <w:rPr>
          <w:rFonts w:ascii="Helvetica Neue" w:hAnsi="Helvetica Neue"/>
          <w:sz w:val="22"/>
          <w:szCs w:val="22"/>
        </w:rPr>
      </w:pPr>
      <w:r w:rsidRPr="00007F83">
        <w:rPr>
          <w:rFonts w:ascii="Helvetica Neue" w:hAnsi="Helvetica Neue"/>
          <w:noProof/>
          <w:sz w:val="22"/>
          <w:szCs w:val="22"/>
        </w:rPr>
        <w:lastRenderedPageBreak/>
        <mc:AlternateContent>
          <mc:Choice Requires="wps">
            <w:drawing>
              <wp:anchor distT="0" distB="0" distL="114300" distR="114300" simplePos="0" relativeHeight="251704320" behindDoc="1" locked="0" layoutInCell="1" allowOverlap="1" wp14:anchorId="5C3A51E2" wp14:editId="44643700">
                <wp:simplePos x="0" y="0"/>
                <wp:positionH relativeFrom="column">
                  <wp:posOffset>-104140</wp:posOffset>
                </wp:positionH>
                <wp:positionV relativeFrom="paragraph">
                  <wp:posOffset>0</wp:posOffset>
                </wp:positionV>
                <wp:extent cx="5210175" cy="1200150"/>
                <wp:effectExtent l="0" t="0" r="9525" b="0"/>
                <wp:wrapNone/>
                <wp:docPr id="296" name="Rectangle 296"/>
                <wp:cNvGraphicFramePr/>
                <a:graphic xmlns:a="http://schemas.openxmlformats.org/drawingml/2006/main">
                  <a:graphicData uri="http://schemas.microsoft.com/office/word/2010/wordprocessingShape">
                    <wps:wsp>
                      <wps:cNvSpPr/>
                      <wps:spPr>
                        <a:xfrm>
                          <a:off x="0" y="0"/>
                          <a:ext cx="5210175" cy="12001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F0E95" id="Rectangle_x0020_296" o:spid="_x0000_s1026" style="position:absolute;margin-left:-8.2pt;margin-top:0;width:410.25pt;height:94.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" fillcolor="#f2f2f2 [3052]" stroked="f" strokeweight="1pt"/>
            </w:pict>
          </mc:Fallback>
        </mc:AlternateContent>
      </w:r>
      <w:r w:rsidRPr="00007F83">
        <w:rPr>
          <w:rFonts w:ascii="Helvetica Neue" w:hAnsi="Helvetica Neue"/>
          <w:noProof/>
          <w:sz w:val="22"/>
          <w:szCs w:val="22"/>
        </w:rPr>
        <w:drawing>
          <wp:anchor distT="0" distB="0" distL="114300" distR="114300" simplePos="0" relativeHeight="251702272" behindDoc="1" locked="0" layoutInCell="1" allowOverlap="1" wp14:anchorId="539EC40E" wp14:editId="0CD42AC0">
            <wp:simplePos x="0" y="0"/>
            <wp:positionH relativeFrom="column">
              <wp:posOffset>76200</wp:posOffset>
            </wp:positionH>
            <wp:positionV relativeFrom="paragraph">
              <wp:posOffset>-3810</wp:posOffset>
            </wp:positionV>
            <wp:extent cx="1823085" cy="1200150"/>
            <wp:effectExtent l="0" t="0" r="5715" b="0"/>
            <wp:wrapThrough wrapText="bothSides">
              <wp:wrapPolygon edited="0">
                <wp:start x="0" y="0"/>
                <wp:lineTo x="0" y="21257"/>
                <wp:lineTo x="21442" y="21257"/>
                <wp:lineTo x="21442" y="0"/>
                <wp:lineTo x="0" y="0"/>
              </wp:wrapPolygon>
            </wp:wrapThrough>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08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A9416" w14:textId="77777777" w:rsidR="003854EA" w:rsidRPr="00007F83" w:rsidRDefault="003854EA" w:rsidP="003854EA">
      <w:pPr>
        <w:pStyle w:val="BodyText"/>
        <w:ind w:left="117" w:right="503"/>
        <w:contextualSpacing/>
        <w:jc w:val="center"/>
        <w:rPr>
          <w:rFonts w:ascii="Helvetica Neue" w:hAnsi="Helvetica Neue"/>
          <w:b/>
          <w:color w:val="0079C1"/>
          <w:sz w:val="36"/>
          <w:szCs w:val="36"/>
        </w:rPr>
      </w:pPr>
      <w:r w:rsidRPr="00007F83">
        <w:rPr>
          <w:rFonts w:ascii="Helvetica Neue" w:hAnsi="Helvetica Neue" w:cs="Arial"/>
          <w:b/>
          <w:color w:val="0079C1"/>
          <w:sz w:val="36"/>
          <w:szCs w:val="36"/>
        </w:rPr>
        <w:t xml:space="preserve">What can you do </w:t>
      </w:r>
      <w:r w:rsidRPr="00007F83">
        <w:rPr>
          <w:rFonts w:ascii="Helvetica Neue" w:hAnsi="Helvetica Neue"/>
          <w:b/>
          <w:color w:val="0079C1"/>
          <w:sz w:val="36"/>
          <w:szCs w:val="36"/>
        </w:rPr>
        <w:t xml:space="preserve">to help the </w:t>
      </w:r>
      <w:proofErr w:type="gramStart"/>
      <w:r w:rsidRPr="00007F83">
        <w:rPr>
          <w:rFonts w:ascii="Helvetica Neue" w:hAnsi="Helvetica Neue"/>
          <w:b/>
          <w:color w:val="0079C1"/>
          <w:sz w:val="36"/>
          <w:szCs w:val="36"/>
        </w:rPr>
        <w:t>families</w:t>
      </w:r>
      <w:proofErr w:type="gramEnd"/>
      <w:r w:rsidRPr="00007F83">
        <w:rPr>
          <w:rFonts w:ascii="Helvetica Neue" w:hAnsi="Helvetica Neue"/>
          <w:b/>
          <w:color w:val="0079C1"/>
          <w:sz w:val="36"/>
          <w:szCs w:val="36"/>
        </w:rPr>
        <w:t xml:space="preserve"> </w:t>
      </w:r>
    </w:p>
    <w:p w14:paraId="5E0FE196" w14:textId="77777777" w:rsidR="003854EA" w:rsidRPr="00007F83" w:rsidRDefault="003854EA" w:rsidP="003854EA">
      <w:pPr>
        <w:pStyle w:val="BodyText"/>
        <w:ind w:left="117" w:right="503"/>
        <w:contextualSpacing/>
        <w:jc w:val="center"/>
        <w:rPr>
          <w:rFonts w:ascii="Helvetica Neue" w:hAnsi="Helvetica Neue"/>
          <w:b/>
          <w:color w:val="0079C1"/>
          <w:sz w:val="36"/>
          <w:szCs w:val="36"/>
        </w:rPr>
      </w:pPr>
      <w:r w:rsidRPr="00007F83">
        <w:rPr>
          <w:rFonts w:ascii="Helvetica Neue" w:hAnsi="Helvetica Neue"/>
          <w:b/>
          <w:color w:val="0079C1"/>
          <w:sz w:val="36"/>
          <w:szCs w:val="36"/>
        </w:rPr>
        <w:t>and communities you serve?</w:t>
      </w:r>
    </w:p>
    <w:p w14:paraId="224E3047" w14:textId="77777777" w:rsidR="003854EA" w:rsidRPr="00007F83" w:rsidRDefault="003854EA" w:rsidP="003854EA">
      <w:pPr>
        <w:pStyle w:val="BodyText"/>
        <w:ind w:left="117" w:right="503"/>
        <w:contextualSpacing/>
        <w:jc w:val="center"/>
        <w:rPr>
          <w:rFonts w:ascii="Helvetica Neue" w:hAnsi="Helvetica Neue"/>
          <w:i/>
          <w:color w:val="0079C1"/>
          <w:sz w:val="36"/>
          <w:szCs w:val="36"/>
        </w:rPr>
      </w:pPr>
      <w:r w:rsidRPr="00007F83">
        <w:rPr>
          <w:rFonts w:ascii="Helvetica Neue" w:hAnsi="Helvetica Neue"/>
          <w:i/>
          <w:color w:val="0079C1"/>
          <w:sz w:val="36"/>
          <w:szCs w:val="36"/>
        </w:rPr>
        <w:t>Actions for Living in a Healthy Home</w:t>
      </w:r>
    </w:p>
    <w:p w14:paraId="2C9EE624" w14:textId="77777777" w:rsidR="003854EA" w:rsidRPr="00007F83" w:rsidRDefault="003854EA" w:rsidP="003854EA">
      <w:pPr>
        <w:pStyle w:val="BodyText"/>
        <w:ind w:left="117" w:right="503"/>
        <w:contextualSpacing/>
        <w:rPr>
          <w:rFonts w:ascii="Helvetica Neue" w:hAnsi="Helvetica Neue" w:cs="Arial"/>
          <w:color w:val="0079C1"/>
          <w:sz w:val="26"/>
          <w:szCs w:val="26"/>
        </w:rPr>
      </w:pPr>
    </w:p>
    <w:p w14:paraId="66EFBE74" w14:textId="77777777" w:rsidR="003854EA" w:rsidRPr="00007F83" w:rsidRDefault="003854EA" w:rsidP="003854EA">
      <w:pPr>
        <w:pStyle w:val="Heading5"/>
        <w:spacing w:before="51"/>
        <w:ind w:left="0"/>
        <w:contextualSpacing/>
        <w:rPr>
          <w:rFonts w:ascii="Helvetica Neue" w:hAnsi="Helvetica Neue"/>
          <w:color w:val="0079C1"/>
          <w:sz w:val="20"/>
          <w:szCs w:val="20"/>
        </w:rPr>
      </w:pPr>
    </w:p>
    <w:p w14:paraId="166A5E01" w14:textId="77777777" w:rsidR="003854EA" w:rsidRPr="00007F83" w:rsidRDefault="003854EA" w:rsidP="003854EA">
      <w:pPr>
        <w:pStyle w:val="Heading5"/>
        <w:spacing w:before="51"/>
        <w:ind w:left="0"/>
        <w:contextualSpacing/>
        <w:rPr>
          <w:rFonts w:ascii="Helvetica Neue" w:hAnsi="Helvetica Neue"/>
          <w:color w:val="0079C1"/>
        </w:rPr>
      </w:pPr>
      <w:r w:rsidRPr="00007F83">
        <w:rPr>
          <w:rFonts w:ascii="Helvetica Neue" w:hAnsi="Helvetica Neue"/>
          <w:color w:val="0079C1"/>
        </w:rPr>
        <w:t>Preventing or Controlling Pests Safely</w:t>
      </w:r>
    </w:p>
    <w:p w14:paraId="09A51B7E" w14:textId="77777777" w:rsidR="003854EA" w:rsidRPr="00007F83" w:rsidRDefault="003854EA" w:rsidP="003854EA">
      <w:pPr>
        <w:pStyle w:val="Heading5"/>
        <w:spacing w:before="51"/>
        <w:ind w:left="0"/>
        <w:contextualSpacing/>
        <w:rPr>
          <w:rFonts w:ascii="Helvetica Neue" w:hAnsi="Helvetica Neue"/>
          <w:color w:val="0079C1"/>
          <w:sz w:val="20"/>
          <w:szCs w:val="20"/>
        </w:rPr>
      </w:pPr>
    </w:p>
    <w:p w14:paraId="1E1C5D0F" w14:textId="77777777" w:rsidR="003854EA" w:rsidRPr="00007F83" w:rsidRDefault="003854EA" w:rsidP="003854EA">
      <w:pPr>
        <w:pStyle w:val="Heading5"/>
        <w:spacing w:before="51"/>
        <w:ind w:left="90"/>
        <w:contextualSpacing/>
        <w:rPr>
          <w:rFonts w:ascii="Helvetica Neue" w:hAnsi="Helvetica Neue" w:cs="Calibri"/>
          <w:sz w:val="22"/>
          <w:szCs w:val="22"/>
        </w:rPr>
      </w:pPr>
      <w:r w:rsidRPr="00007F83">
        <w:rPr>
          <w:rFonts w:ascii="Helvetica Neue" w:hAnsi="Helvetica Neue" w:cs="Calibri"/>
          <w:sz w:val="22"/>
          <w:szCs w:val="22"/>
        </w:rPr>
        <w:t>Identifying pests and fixing the causes of pest problems is the first step families should take. First, families should try pest prevention and non-chemical tools like traps.</w:t>
      </w:r>
      <w:r w:rsidRPr="00007F83">
        <w:rPr>
          <w:rFonts w:ascii="Helvetica Neue" w:hAnsi="Helvetica Neue"/>
          <w:sz w:val="22"/>
          <w:szCs w:val="22"/>
        </w:rPr>
        <w:t xml:space="preserve"> Non-chemical products like traps are safer for </w:t>
      </w:r>
      <w:r w:rsidRPr="00007F83">
        <w:rPr>
          <w:rFonts w:ascii="Helvetica Neue" w:hAnsi="Helvetica Neue" w:cs="Calibri"/>
          <w:sz w:val="22"/>
          <w:szCs w:val="22"/>
        </w:rPr>
        <w:t xml:space="preserve">people and pets. </w:t>
      </w:r>
    </w:p>
    <w:p w14:paraId="412AC956" w14:textId="77777777" w:rsidR="003854EA" w:rsidRPr="00007F83" w:rsidRDefault="003854EA" w:rsidP="003854EA">
      <w:pPr>
        <w:spacing w:before="13"/>
        <w:ind w:left="90"/>
        <w:contextualSpacing/>
        <w:rPr>
          <w:rFonts w:ascii="Helvetica Neue" w:hAnsi="Helvetica Neue"/>
          <w:sz w:val="20"/>
          <w:szCs w:val="20"/>
        </w:rPr>
      </w:pPr>
    </w:p>
    <w:p w14:paraId="217ACD9F" w14:textId="77777777" w:rsidR="003854EA" w:rsidRPr="00007F83" w:rsidRDefault="003854EA" w:rsidP="003854EA">
      <w:pPr>
        <w:spacing w:before="13"/>
        <w:ind w:left="90"/>
        <w:contextualSpacing/>
        <w:rPr>
          <w:rFonts w:ascii="Helvetica Neue" w:hAnsi="Helvetica Neue"/>
          <w:sz w:val="20"/>
          <w:szCs w:val="20"/>
        </w:rPr>
      </w:pPr>
    </w:p>
    <w:p w14:paraId="7F2F1D62" w14:textId="77777777" w:rsidR="003854EA" w:rsidRPr="00007F83" w:rsidRDefault="003854EA" w:rsidP="003854EA">
      <w:pPr>
        <w:pStyle w:val="BodyText"/>
        <w:ind w:left="90" w:right="31"/>
        <w:contextualSpacing/>
        <w:rPr>
          <w:rFonts w:ascii="Helvetica Neue" w:hAnsi="Helvetica Neue"/>
          <w:sz w:val="22"/>
          <w:szCs w:val="22"/>
        </w:rPr>
      </w:pPr>
      <w:r w:rsidRPr="00007F83">
        <w:rPr>
          <w:rFonts w:ascii="Helvetica Neue" w:hAnsi="Helvetica Neue" w:cs="Calibri"/>
          <w:sz w:val="22"/>
          <w:szCs w:val="22"/>
        </w:rPr>
        <w:t xml:space="preserve">Next, families should try to remove the conditions that allowed the pest(s) to </w:t>
      </w:r>
      <w:r w:rsidRPr="00007F83">
        <w:rPr>
          <w:rFonts w:ascii="Helvetica Neue" w:hAnsi="Helvetica Neue"/>
          <w:sz w:val="22"/>
          <w:szCs w:val="22"/>
        </w:rPr>
        <w:t xml:space="preserve">enter and live. This system of removing pests is called </w:t>
      </w:r>
      <w:r w:rsidRPr="00007F83">
        <w:rPr>
          <w:rFonts w:ascii="Helvetica Neue" w:hAnsi="Helvetica Neue" w:cs="Calibri"/>
          <w:b/>
          <w:bCs/>
          <w:sz w:val="22"/>
          <w:szCs w:val="22"/>
        </w:rPr>
        <w:t xml:space="preserve">Integrated Pest Management </w:t>
      </w:r>
      <w:r w:rsidRPr="00007F83">
        <w:rPr>
          <w:rFonts w:ascii="Helvetica Neue" w:hAnsi="Helvetica Neue"/>
          <w:sz w:val="22"/>
          <w:szCs w:val="22"/>
        </w:rPr>
        <w:t xml:space="preserve">or </w:t>
      </w:r>
      <w:r w:rsidRPr="00007F83">
        <w:rPr>
          <w:rFonts w:ascii="Helvetica Neue" w:hAnsi="Helvetica Neue" w:cs="Calibri"/>
          <w:b/>
          <w:bCs/>
          <w:sz w:val="22"/>
          <w:szCs w:val="22"/>
        </w:rPr>
        <w:t>IPM</w:t>
      </w:r>
      <w:r w:rsidRPr="00007F83">
        <w:rPr>
          <w:rFonts w:ascii="Helvetica Neue" w:hAnsi="Helvetica Neue"/>
          <w:sz w:val="22"/>
          <w:szCs w:val="22"/>
        </w:rPr>
        <w:t xml:space="preserve">. </w:t>
      </w:r>
      <w:r w:rsidRPr="00007F83">
        <w:rPr>
          <w:rFonts w:ascii="Helvetica Neue" w:hAnsi="Helvetica Neue" w:cs="Calibri"/>
          <w:sz w:val="22"/>
          <w:szCs w:val="22"/>
        </w:rPr>
        <w:t xml:space="preserve">IPM is an effective and environmentally sensitive </w:t>
      </w:r>
      <w:r w:rsidRPr="00007F83">
        <w:rPr>
          <w:rFonts w:ascii="Helvetica Neue" w:hAnsi="Helvetica Neue"/>
          <w:sz w:val="22"/>
          <w:szCs w:val="22"/>
        </w:rPr>
        <w:t xml:space="preserve">approach to pest management that relies on a </w:t>
      </w:r>
      <w:r w:rsidRPr="00007F83">
        <w:rPr>
          <w:rFonts w:ascii="Helvetica Neue" w:hAnsi="Helvetica Neue" w:cs="Calibri"/>
          <w:sz w:val="22"/>
          <w:szCs w:val="22"/>
        </w:rPr>
        <w:t xml:space="preserve">combination of commonsense practices. IPM programs use current, comprehensive information on the life cycles of pests and their interaction with the environment. This information, in combination with </w:t>
      </w:r>
      <w:r w:rsidRPr="00007F83">
        <w:rPr>
          <w:rFonts w:ascii="Helvetica Neue" w:hAnsi="Helvetica Neue"/>
          <w:sz w:val="22"/>
          <w:szCs w:val="22"/>
        </w:rPr>
        <w:t>available pest control methods, is used to manage pest damage by the most economical means, and with the least possible hazard to people, property, and the environment.</w:t>
      </w:r>
    </w:p>
    <w:p w14:paraId="4D872386" w14:textId="77777777" w:rsidR="003854EA" w:rsidRPr="00007F83" w:rsidRDefault="003854EA" w:rsidP="003854EA">
      <w:pPr>
        <w:pStyle w:val="Heading5"/>
        <w:spacing w:before="51"/>
        <w:contextualSpacing/>
        <w:rPr>
          <w:rFonts w:ascii="Helvetica Neue" w:hAnsi="Helvetica Neue"/>
          <w:color w:val="0079C1"/>
          <w:sz w:val="20"/>
          <w:szCs w:val="20"/>
        </w:rPr>
      </w:pPr>
    </w:p>
    <w:p w14:paraId="546AAD4F" w14:textId="77777777" w:rsidR="003854EA" w:rsidRPr="00007F83" w:rsidRDefault="003854EA" w:rsidP="003854EA">
      <w:pPr>
        <w:pStyle w:val="Heading5"/>
        <w:spacing w:before="51"/>
        <w:contextualSpacing/>
        <w:rPr>
          <w:rFonts w:ascii="Helvetica Neue" w:hAnsi="Helvetica Neue"/>
          <w:color w:val="0079C1"/>
          <w:sz w:val="20"/>
          <w:szCs w:val="20"/>
        </w:rPr>
      </w:pPr>
    </w:p>
    <w:p w14:paraId="1B87A38A" w14:textId="77777777" w:rsidR="003854EA" w:rsidRPr="00007F83" w:rsidRDefault="003854EA" w:rsidP="003854EA">
      <w:pPr>
        <w:pStyle w:val="Heading5"/>
        <w:spacing w:before="51"/>
        <w:ind w:left="0"/>
        <w:contextualSpacing/>
        <w:rPr>
          <w:rFonts w:ascii="Helvetica Neue" w:hAnsi="Helvetica Neue"/>
          <w:color w:val="0079C1"/>
        </w:rPr>
      </w:pPr>
      <w:r w:rsidRPr="00007F83">
        <w:rPr>
          <w:rFonts w:ascii="Helvetica Neue" w:hAnsi="Helvetica Neue"/>
          <w:color w:val="0079C1"/>
        </w:rPr>
        <w:t>IPM in Multifamily Housing</w:t>
      </w:r>
    </w:p>
    <w:p w14:paraId="3D99B7EE" w14:textId="77777777" w:rsidR="003854EA" w:rsidRPr="00007F83" w:rsidRDefault="003854EA" w:rsidP="003854EA">
      <w:pPr>
        <w:pStyle w:val="Heading5"/>
        <w:spacing w:before="51"/>
        <w:ind w:left="0"/>
        <w:contextualSpacing/>
        <w:rPr>
          <w:rFonts w:ascii="Helvetica Neue" w:hAnsi="Helvetica Neue"/>
          <w:sz w:val="20"/>
          <w:szCs w:val="20"/>
        </w:rPr>
      </w:pPr>
    </w:p>
    <w:p w14:paraId="4D31F449" w14:textId="77777777" w:rsidR="003854EA" w:rsidRPr="00007F83" w:rsidRDefault="003854EA" w:rsidP="003854EA">
      <w:pPr>
        <w:pStyle w:val="BodyText"/>
        <w:spacing w:before="82"/>
        <w:ind w:left="100"/>
        <w:contextualSpacing/>
        <w:rPr>
          <w:rFonts w:ascii="Helvetica Neue" w:hAnsi="Helvetica Neue" w:cs="Calibri"/>
          <w:sz w:val="22"/>
          <w:szCs w:val="22"/>
        </w:rPr>
      </w:pPr>
      <w:r w:rsidRPr="00007F83">
        <w:rPr>
          <w:rFonts w:ascii="Helvetica Neue" w:hAnsi="Helvetica Neue"/>
          <w:sz w:val="22"/>
          <w:szCs w:val="22"/>
        </w:rPr>
        <w:t xml:space="preserve">If a family lives in an apartment, a condominium, or any </w:t>
      </w:r>
      <w:r w:rsidRPr="00007F83">
        <w:rPr>
          <w:rFonts w:ascii="Helvetica Neue" w:hAnsi="Helvetica Neue" w:cs="Calibri"/>
          <w:sz w:val="22"/>
          <w:szCs w:val="22"/>
        </w:rPr>
        <w:t xml:space="preserve">kind of unit in a multi-family housing complex, there are special </w:t>
      </w:r>
      <w:r w:rsidRPr="00007F83">
        <w:rPr>
          <w:rFonts w:ascii="Helvetica Neue" w:hAnsi="Helvetica Neue"/>
          <w:sz w:val="22"/>
          <w:szCs w:val="22"/>
        </w:rPr>
        <w:t xml:space="preserve">measures that should be considered to prevent or solve pest problems.  To keep pest numbers down, each resident needs to do his or her part, keeping individual apartments clean to discourage pests throughout the building. The apartment resident’s role encompasses these </w:t>
      </w:r>
      <w:r w:rsidRPr="00007F83">
        <w:rPr>
          <w:rFonts w:ascii="Helvetica Neue" w:hAnsi="Helvetica Neue" w:cs="Calibri"/>
          <w:sz w:val="22"/>
          <w:szCs w:val="22"/>
        </w:rPr>
        <w:t>responsibilities:</w:t>
      </w:r>
    </w:p>
    <w:p w14:paraId="107571A9" w14:textId="77777777" w:rsidR="003854EA" w:rsidRPr="00007F83" w:rsidRDefault="003854EA" w:rsidP="003854EA">
      <w:pPr>
        <w:pStyle w:val="BodyText"/>
        <w:spacing w:before="82"/>
        <w:ind w:left="100"/>
        <w:contextualSpacing/>
        <w:rPr>
          <w:rFonts w:ascii="Helvetica Neue" w:hAnsi="Helvetica Neue" w:cs="Calibri"/>
          <w:sz w:val="16"/>
          <w:szCs w:val="16"/>
        </w:rPr>
      </w:pPr>
    </w:p>
    <w:p w14:paraId="04960B68" w14:textId="77777777" w:rsidR="003854EA" w:rsidRPr="00007F83" w:rsidRDefault="003854EA" w:rsidP="003854EA">
      <w:pPr>
        <w:pStyle w:val="BodyText"/>
        <w:numPr>
          <w:ilvl w:val="0"/>
          <w:numId w:val="27"/>
        </w:numPr>
        <w:tabs>
          <w:tab w:val="left" w:pos="180"/>
        </w:tabs>
        <w:ind w:left="180" w:right="755" w:firstLine="0"/>
        <w:contextualSpacing/>
        <w:rPr>
          <w:rFonts w:ascii="Helvetica Neue" w:hAnsi="Helvetica Neue"/>
          <w:sz w:val="22"/>
          <w:szCs w:val="22"/>
        </w:rPr>
      </w:pPr>
      <w:r w:rsidRPr="00007F83">
        <w:rPr>
          <w:rFonts w:ascii="Helvetica Neue" w:hAnsi="Helvetica Neue"/>
          <w:sz w:val="22"/>
          <w:szCs w:val="22"/>
        </w:rPr>
        <w:t>Prepare units for visits from a pest management professional or exterminator.</w:t>
      </w:r>
    </w:p>
    <w:p w14:paraId="0B40524D" w14:textId="77777777" w:rsidR="003854EA" w:rsidRPr="00007F83" w:rsidRDefault="003854EA" w:rsidP="003854EA">
      <w:pPr>
        <w:pStyle w:val="BodyText"/>
        <w:numPr>
          <w:ilvl w:val="0"/>
          <w:numId w:val="27"/>
        </w:numPr>
        <w:tabs>
          <w:tab w:val="left" w:pos="180"/>
        </w:tabs>
        <w:ind w:left="180" w:firstLine="0"/>
        <w:contextualSpacing/>
        <w:rPr>
          <w:rFonts w:ascii="Helvetica Neue" w:hAnsi="Helvetica Neue"/>
          <w:sz w:val="22"/>
          <w:szCs w:val="22"/>
        </w:rPr>
      </w:pPr>
      <w:r w:rsidRPr="00007F83">
        <w:rPr>
          <w:rFonts w:ascii="Helvetica Neue" w:hAnsi="Helvetica Neue"/>
          <w:sz w:val="22"/>
          <w:szCs w:val="22"/>
        </w:rPr>
        <w:t>Follow leases regarding housekeeping, s</w:t>
      </w:r>
      <w:r w:rsidRPr="00007F83">
        <w:rPr>
          <w:rFonts w:ascii="Helvetica Neue" w:hAnsi="Helvetica Neue" w:cs="Calibri"/>
          <w:sz w:val="22"/>
          <w:szCs w:val="22"/>
        </w:rPr>
        <w:t>anitation, t</w:t>
      </w:r>
      <w:r w:rsidRPr="00007F83">
        <w:rPr>
          <w:rFonts w:ascii="Helvetica Neue" w:hAnsi="Helvetica Neue"/>
          <w:sz w:val="22"/>
          <w:szCs w:val="22"/>
        </w:rPr>
        <w:t>rash removal and storage.</w:t>
      </w:r>
    </w:p>
    <w:p w14:paraId="3DA20C52" w14:textId="77777777" w:rsidR="003854EA" w:rsidRPr="00007F83" w:rsidRDefault="003854EA" w:rsidP="003854EA">
      <w:pPr>
        <w:pStyle w:val="BodyText"/>
        <w:numPr>
          <w:ilvl w:val="0"/>
          <w:numId w:val="27"/>
        </w:numPr>
        <w:tabs>
          <w:tab w:val="left" w:pos="180"/>
        </w:tabs>
        <w:ind w:left="180" w:firstLine="0"/>
        <w:contextualSpacing/>
        <w:rPr>
          <w:rFonts w:ascii="Helvetica Neue" w:hAnsi="Helvetica Neue"/>
          <w:sz w:val="22"/>
          <w:szCs w:val="22"/>
        </w:rPr>
      </w:pPr>
      <w:r w:rsidRPr="00007F83">
        <w:rPr>
          <w:rFonts w:ascii="Helvetica Neue" w:hAnsi="Helvetica Neue"/>
          <w:sz w:val="22"/>
          <w:szCs w:val="22"/>
        </w:rPr>
        <w:t>Report the presence of pests, leaks and mold.</w:t>
      </w:r>
    </w:p>
    <w:p w14:paraId="0CBF700C" w14:textId="77777777" w:rsidR="003854EA" w:rsidRPr="00007F83" w:rsidRDefault="003854EA" w:rsidP="003854EA">
      <w:pPr>
        <w:pStyle w:val="BodyText"/>
        <w:numPr>
          <w:ilvl w:val="0"/>
          <w:numId w:val="27"/>
        </w:numPr>
        <w:tabs>
          <w:tab w:val="left" w:pos="180"/>
        </w:tabs>
        <w:spacing w:before="5"/>
        <w:ind w:left="180" w:firstLine="0"/>
        <w:contextualSpacing/>
        <w:rPr>
          <w:rFonts w:ascii="Helvetica Neue" w:hAnsi="Helvetica Neue"/>
          <w:sz w:val="22"/>
          <w:szCs w:val="22"/>
        </w:rPr>
      </w:pPr>
      <w:r w:rsidRPr="00007F83">
        <w:rPr>
          <w:rFonts w:ascii="Helvetica Neue" w:hAnsi="Helvetica Neue"/>
          <w:sz w:val="22"/>
          <w:szCs w:val="22"/>
        </w:rPr>
        <w:t>Monitor common areas for problems and help neighbors with these tasks.</w:t>
      </w:r>
    </w:p>
    <w:p w14:paraId="273A3010" w14:textId="77777777" w:rsidR="003854EA" w:rsidRPr="00007F83" w:rsidRDefault="003854EA" w:rsidP="003854EA">
      <w:pPr>
        <w:pStyle w:val="BodyText"/>
        <w:ind w:left="117" w:right="503"/>
        <w:contextualSpacing/>
        <w:rPr>
          <w:rFonts w:ascii="Helvetica Neue" w:hAnsi="Helvetica Neue" w:cs="Arial"/>
          <w:color w:val="0079C1"/>
          <w:sz w:val="20"/>
          <w:szCs w:val="20"/>
        </w:rPr>
      </w:pPr>
    </w:p>
    <w:p w14:paraId="7E529606" w14:textId="77777777" w:rsidR="003854EA" w:rsidRPr="00007F83" w:rsidRDefault="003854EA" w:rsidP="003854EA">
      <w:pPr>
        <w:pStyle w:val="BodyText"/>
        <w:ind w:left="117" w:right="503"/>
        <w:contextualSpacing/>
        <w:rPr>
          <w:rFonts w:ascii="Helvetica Neue" w:hAnsi="Helvetica Neue" w:cs="Arial"/>
          <w:color w:val="0079C1"/>
          <w:sz w:val="20"/>
          <w:szCs w:val="20"/>
        </w:rPr>
      </w:pPr>
    </w:p>
    <w:p w14:paraId="41525792" w14:textId="77777777" w:rsidR="003854EA" w:rsidRPr="00007F83" w:rsidRDefault="003854EA" w:rsidP="003854EA">
      <w:pPr>
        <w:pStyle w:val="Heading5"/>
        <w:spacing w:before="58"/>
        <w:ind w:left="0"/>
        <w:contextualSpacing/>
        <w:rPr>
          <w:rFonts w:ascii="Helvetica Neue" w:hAnsi="Helvetica Neue"/>
          <w:color w:val="0079C1"/>
        </w:rPr>
      </w:pPr>
      <w:r w:rsidRPr="00007F83">
        <w:rPr>
          <w:rFonts w:ascii="Helvetica Neue" w:hAnsi="Helvetica Neue"/>
          <w:color w:val="0079C1"/>
        </w:rPr>
        <w:t>Housekeeping and Maintenance</w:t>
      </w:r>
    </w:p>
    <w:p w14:paraId="0EF64B64" w14:textId="77777777" w:rsidR="003854EA" w:rsidRPr="00007F83" w:rsidRDefault="003854EA" w:rsidP="003854EA">
      <w:pPr>
        <w:pStyle w:val="Heading5"/>
        <w:spacing w:before="58"/>
        <w:ind w:left="0"/>
        <w:contextualSpacing/>
        <w:rPr>
          <w:rFonts w:ascii="Helvetica Neue" w:hAnsi="Helvetica Neue"/>
          <w:sz w:val="20"/>
          <w:szCs w:val="20"/>
        </w:rPr>
      </w:pPr>
    </w:p>
    <w:p w14:paraId="19B6FC85" w14:textId="77777777" w:rsidR="003854EA" w:rsidRPr="00007F83" w:rsidRDefault="003854EA" w:rsidP="003854EA">
      <w:pPr>
        <w:pStyle w:val="BodyText"/>
        <w:spacing w:before="82"/>
        <w:ind w:left="100"/>
        <w:contextualSpacing/>
        <w:rPr>
          <w:rFonts w:ascii="Helvetica Neue" w:hAnsi="Helvetica Neue" w:cs="Calibri"/>
          <w:sz w:val="22"/>
          <w:szCs w:val="22"/>
        </w:rPr>
      </w:pPr>
      <w:r w:rsidRPr="00007F83">
        <w:rPr>
          <w:rFonts w:ascii="Helvetica Neue" w:hAnsi="Helvetica Neue"/>
          <w:noProof/>
        </w:rPr>
        <w:drawing>
          <wp:anchor distT="0" distB="0" distL="114300" distR="114300" simplePos="0" relativeHeight="251705344" behindDoc="0" locked="0" layoutInCell="1" allowOverlap="1" wp14:anchorId="4278BD2D" wp14:editId="2CFE2E62">
            <wp:simplePos x="0" y="0"/>
            <wp:positionH relativeFrom="margin">
              <wp:posOffset>3990340</wp:posOffset>
            </wp:positionH>
            <wp:positionV relativeFrom="margin">
              <wp:posOffset>4079875</wp:posOffset>
            </wp:positionV>
            <wp:extent cx="2899410" cy="2133600"/>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941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hAnsi="Helvetica Neue" w:cs="Calibri"/>
          <w:sz w:val="22"/>
          <w:szCs w:val="22"/>
        </w:rPr>
        <w:t xml:space="preserve">A stakeholder should encourage families to be diligent in finding out how pests are getting </w:t>
      </w:r>
      <w:r w:rsidRPr="00007F83">
        <w:rPr>
          <w:rFonts w:ascii="Helvetica Neue" w:hAnsi="Helvetica Neue" w:cs="Calibri"/>
          <w:sz w:val="22"/>
          <w:szCs w:val="22"/>
        </w:rPr>
        <w:lastRenderedPageBreak/>
        <w:t>into their home and advise them to w</w:t>
      </w:r>
      <w:r w:rsidRPr="00007F83">
        <w:rPr>
          <w:rFonts w:ascii="Helvetica Neue" w:hAnsi="Helvetica Neue"/>
          <w:sz w:val="22"/>
          <w:szCs w:val="22"/>
        </w:rPr>
        <w:t>alk around the house from outside, and:</w:t>
      </w:r>
    </w:p>
    <w:p w14:paraId="1C022ED8" w14:textId="77777777" w:rsidR="003854EA" w:rsidRPr="00007F83" w:rsidRDefault="003854EA" w:rsidP="003854EA">
      <w:pPr>
        <w:pStyle w:val="BodyText"/>
        <w:spacing w:before="82"/>
        <w:ind w:left="100"/>
        <w:contextualSpacing/>
        <w:rPr>
          <w:rFonts w:ascii="Helvetica Neue" w:hAnsi="Helvetica Neue"/>
          <w:sz w:val="20"/>
          <w:szCs w:val="20"/>
        </w:rPr>
      </w:pPr>
      <w:r w:rsidRPr="00007F83">
        <w:rPr>
          <w:rFonts w:ascii="Helvetica Neue" w:hAnsi="Helvetica Neue"/>
        </w:rPr>
        <w:t xml:space="preserve"> </w:t>
      </w:r>
    </w:p>
    <w:p w14:paraId="1ACBD49C" w14:textId="77777777" w:rsidR="003854EA" w:rsidRPr="00007F83" w:rsidRDefault="003854EA" w:rsidP="003854EA">
      <w:pPr>
        <w:pStyle w:val="BodyText"/>
        <w:numPr>
          <w:ilvl w:val="0"/>
          <w:numId w:val="26"/>
        </w:numPr>
        <w:tabs>
          <w:tab w:val="left" w:pos="460"/>
        </w:tabs>
        <w:contextualSpacing/>
        <w:rPr>
          <w:rFonts w:ascii="Helvetica Neue" w:hAnsi="Helvetica Neue" w:cs="Calibri"/>
          <w:sz w:val="22"/>
          <w:szCs w:val="22"/>
        </w:rPr>
      </w:pPr>
      <w:r w:rsidRPr="00007F83">
        <w:rPr>
          <w:rFonts w:ascii="Helvetica Neue" w:hAnsi="Helvetica Neue"/>
          <w:sz w:val="22"/>
          <w:szCs w:val="22"/>
        </w:rPr>
        <w:t xml:space="preserve">Look for openings in walls, doors and windows, then sealing gaps where pipes and wires come inside. This </w:t>
      </w:r>
      <w:r w:rsidRPr="00007F83">
        <w:rPr>
          <w:rFonts w:ascii="Helvetica Neue" w:hAnsi="Helvetica Neue" w:cs="Calibri"/>
          <w:sz w:val="22"/>
          <w:szCs w:val="22"/>
        </w:rPr>
        <w:t>is often where pests come in.</w:t>
      </w:r>
    </w:p>
    <w:p w14:paraId="18A82ABC" w14:textId="77777777" w:rsidR="003854EA" w:rsidRPr="00007F83" w:rsidRDefault="003854EA" w:rsidP="003854EA">
      <w:pPr>
        <w:pStyle w:val="BodyText"/>
        <w:numPr>
          <w:ilvl w:val="0"/>
          <w:numId w:val="26"/>
        </w:numPr>
        <w:tabs>
          <w:tab w:val="left" w:pos="460"/>
        </w:tabs>
        <w:spacing w:before="3"/>
        <w:contextualSpacing/>
        <w:rPr>
          <w:rFonts w:ascii="Helvetica Neue" w:hAnsi="Helvetica Neue"/>
        </w:rPr>
      </w:pPr>
      <w:r w:rsidRPr="00007F83">
        <w:rPr>
          <w:rFonts w:ascii="Helvetica Neue" w:hAnsi="Helvetica Neue"/>
          <w:sz w:val="22"/>
          <w:szCs w:val="22"/>
        </w:rPr>
        <w:t>Use screens on windows and repairing holes in screens.</w:t>
      </w:r>
    </w:p>
    <w:p w14:paraId="067C1B68" w14:textId="77777777" w:rsidR="003854EA" w:rsidRPr="00007F83" w:rsidRDefault="003854EA" w:rsidP="003854EA">
      <w:pPr>
        <w:pStyle w:val="BodyText"/>
        <w:numPr>
          <w:ilvl w:val="0"/>
          <w:numId w:val="26"/>
        </w:numPr>
        <w:tabs>
          <w:tab w:val="left" w:pos="460"/>
        </w:tabs>
        <w:ind w:right="79"/>
        <w:contextualSpacing/>
        <w:rPr>
          <w:rFonts w:ascii="Helvetica Neue" w:hAnsi="Helvetica Neue"/>
          <w:sz w:val="22"/>
          <w:szCs w:val="22"/>
        </w:rPr>
      </w:pPr>
      <w:r w:rsidRPr="00007F83">
        <w:rPr>
          <w:rFonts w:ascii="Helvetica Neue" w:hAnsi="Helvetica Neue" w:cs="Calibri"/>
          <w:sz w:val="22"/>
          <w:szCs w:val="22"/>
        </w:rPr>
        <w:t xml:space="preserve">Make sure doors and windows are tight and well- </w:t>
      </w:r>
      <w:r w:rsidRPr="00007F83">
        <w:rPr>
          <w:rFonts w:ascii="Helvetica Neue" w:hAnsi="Helvetica Neue"/>
          <w:sz w:val="22"/>
          <w:szCs w:val="22"/>
        </w:rPr>
        <w:t>sealed. (Mice can get in a hole the width of a pencil). Repair damaged doors and windows.</w:t>
      </w:r>
    </w:p>
    <w:p w14:paraId="62342598" w14:textId="77777777" w:rsidR="003854EA" w:rsidRPr="00007F83" w:rsidRDefault="003854EA" w:rsidP="003854EA">
      <w:pPr>
        <w:pStyle w:val="BodyText"/>
        <w:numPr>
          <w:ilvl w:val="0"/>
          <w:numId w:val="26"/>
        </w:numPr>
        <w:tabs>
          <w:tab w:val="left" w:pos="460"/>
        </w:tabs>
        <w:contextualSpacing/>
        <w:rPr>
          <w:rFonts w:ascii="Helvetica Neue" w:hAnsi="Helvetica Neue"/>
          <w:sz w:val="22"/>
          <w:szCs w:val="22"/>
        </w:rPr>
      </w:pPr>
      <w:r w:rsidRPr="00007F83">
        <w:rPr>
          <w:rFonts w:ascii="Helvetica Neue" w:hAnsi="Helvetica Neue"/>
          <w:sz w:val="22"/>
          <w:szCs w:val="22"/>
        </w:rPr>
        <w:t>Trim plants so they don’t touch the exterior walls,</w:t>
      </w:r>
    </w:p>
    <w:p w14:paraId="059316A2" w14:textId="77777777" w:rsidR="003854EA" w:rsidRPr="00007F83" w:rsidRDefault="003854EA" w:rsidP="003854EA">
      <w:pPr>
        <w:pStyle w:val="BodyText"/>
        <w:numPr>
          <w:ilvl w:val="0"/>
          <w:numId w:val="26"/>
        </w:numPr>
        <w:tabs>
          <w:tab w:val="left" w:pos="460"/>
        </w:tabs>
        <w:spacing w:before="3"/>
        <w:contextualSpacing/>
        <w:rPr>
          <w:rFonts w:ascii="Helvetica Neue" w:hAnsi="Helvetica Neue"/>
        </w:rPr>
      </w:pPr>
      <w:r w:rsidRPr="00007F83">
        <w:rPr>
          <w:rFonts w:ascii="Helvetica Neue" w:hAnsi="Helvetica Neue"/>
          <w:sz w:val="22"/>
          <w:szCs w:val="22"/>
        </w:rPr>
        <w:t>Avoiding large collections of trash.</w:t>
      </w:r>
    </w:p>
    <w:p w14:paraId="76D7F33B" w14:textId="77777777" w:rsidR="003854EA" w:rsidRPr="00007F83" w:rsidRDefault="003854EA" w:rsidP="003854EA">
      <w:pPr>
        <w:pStyle w:val="BodyText"/>
        <w:numPr>
          <w:ilvl w:val="0"/>
          <w:numId w:val="26"/>
        </w:numPr>
        <w:tabs>
          <w:tab w:val="left" w:pos="460"/>
        </w:tabs>
        <w:ind w:right="476"/>
        <w:contextualSpacing/>
        <w:rPr>
          <w:rFonts w:ascii="Helvetica Neue" w:hAnsi="Helvetica Neue"/>
          <w:sz w:val="22"/>
          <w:szCs w:val="22"/>
        </w:rPr>
      </w:pPr>
      <w:r w:rsidRPr="00007F83">
        <w:rPr>
          <w:rFonts w:ascii="Helvetica Neue" w:hAnsi="Helvetica Neue" w:cs="Calibri"/>
          <w:sz w:val="22"/>
          <w:szCs w:val="22"/>
        </w:rPr>
        <w:t xml:space="preserve">Keep gutters clean and use downspouts to direct </w:t>
      </w:r>
      <w:r w:rsidRPr="00007F83">
        <w:rPr>
          <w:rFonts w:ascii="Helvetica Neue" w:hAnsi="Helvetica Neue"/>
          <w:sz w:val="22"/>
          <w:szCs w:val="22"/>
        </w:rPr>
        <w:t>water away from the home.</w:t>
      </w:r>
    </w:p>
    <w:p w14:paraId="559B08FB" w14:textId="77777777" w:rsidR="003854EA" w:rsidRPr="00007F83" w:rsidRDefault="003854EA" w:rsidP="003854EA">
      <w:pPr>
        <w:pStyle w:val="BodyText"/>
        <w:numPr>
          <w:ilvl w:val="0"/>
          <w:numId w:val="26"/>
        </w:numPr>
        <w:tabs>
          <w:tab w:val="left" w:pos="460"/>
        </w:tabs>
        <w:ind w:right="476"/>
        <w:contextualSpacing/>
        <w:rPr>
          <w:rFonts w:ascii="Helvetica Neue" w:hAnsi="Helvetica Neue"/>
          <w:sz w:val="22"/>
          <w:szCs w:val="22"/>
        </w:rPr>
      </w:pPr>
      <w:r w:rsidRPr="00007F83">
        <w:rPr>
          <w:rFonts w:ascii="Helvetica Neue" w:hAnsi="Helvetica Neue"/>
          <w:sz w:val="22"/>
          <w:szCs w:val="22"/>
        </w:rPr>
        <w:t xml:space="preserve">Get rid of standing water in watering cans, toys, </w:t>
      </w:r>
      <w:r w:rsidRPr="00007F83">
        <w:rPr>
          <w:rFonts w:ascii="Helvetica Neue" w:hAnsi="Helvetica Neue" w:cs="Calibri"/>
          <w:sz w:val="22"/>
          <w:szCs w:val="22"/>
        </w:rPr>
        <w:t>wading pools, buckets, cans, tires, and plant</w:t>
      </w:r>
      <w:r w:rsidRPr="00007F83">
        <w:rPr>
          <w:rFonts w:ascii="Helvetica Neue" w:hAnsi="Helvetica Neue"/>
          <w:sz w:val="22"/>
          <w:szCs w:val="22"/>
        </w:rPr>
        <w:t xml:space="preserve"> containers. Standing water breeds mosquitoes.</w:t>
      </w:r>
    </w:p>
    <w:p w14:paraId="37B46A6A" w14:textId="77777777" w:rsidR="003854EA" w:rsidRPr="00007F83" w:rsidRDefault="003854EA" w:rsidP="003854EA">
      <w:pPr>
        <w:pStyle w:val="BodyText"/>
        <w:numPr>
          <w:ilvl w:val="1"/>
          <w:numId w:val="5"/>
        </w:numPr>
        <w:tabs>
          <w:tab w:val="left" w:pos="460"/>
        </w:tabs>
        <w:contextualSpacing/>
        <w:rPr>
          <w:rFonts w:ascii="Helvetica Neue" w:hAnsi="Helvetica Neue"/>
          <w:sz w:val="22"/>
          <w:szCs w:val="22"/>
        </w:rPr>
      </w:pPr>
      <w:r w:rsidRPr="00007F83">
        <w:rPr>
          <w:rFonts w:ascii="Helvetica Neue" w:hAnsi="Helvetica Neue" w:cs="Calibri"/>
          <w:sz w:val="22"/>
          <w:szCs w:val="22"/>
        </w:rPr>
        <w:t xml:space="preserve">Repair openings in the roof and eaves which may let bats, bees </w:t>
      </w:r>
      <w:r w:rsidRPr="00007F83">
        <w:rPr>
          <w:rFonts w:ascii="Helvetica Neue" w:hAnsi="Helvetica Neue"/>
          <w:sz w:val="22"/>
          <w:szCs w:val="22"/>
        </w:rPr>
        <w:t xml:space="preserve">and squirrels inside. </w:t>
      </w:r>
    </w:p>
    <w:p w14:paraId="1F632732" w14:textId="77777777" w:rsidR="003854EA" w:rsidRPr="00007F83" w:rsidRDefault="003854EA" w:rsidP="003854EA">
      <w:pPr>
        <w:pStyle w:val="Heading5"/>
        <w:contextualSpacing/>
        <w:rPr>
          <w:rFonts w:ascii="Helvetica Neue" w:hAnsi="Helvetica Neue"/>
          <w:color w:val="0079C1"/>
          <w:sz w:val="20"/>
          <w:szCs w:val="20"/>
        </w:rPr>
      </w:pPr>
    </w:p>
    <w:p w14:paraId="39E375F7" w14:textId="77777777" w:rsidR="003854EA" w:rsidRPr="00007F83" w:rsidRDefault="003854EA" w:rsidP="003854EA">
      <w:pPr>
        <w:pStyle w:val="BodyText"/>
        <w:spacing w:before="82"/>
        <w:ind w:left="100"/>
        <w:contextualSpacing/>
        <w:rPr>
          <w:rFonts w:ascii="Helvetica Neue" w:hAnsi="Helvetica Neue" w:cs="Calibri"/>
          <w:sz w:val="22"/>
          <w:szCs w:val="22"/>
        </w:rPr>
      </w:pPr>
      <w:r w:rsidRPr="00007F83">
        <w:rPr>
          <w:rFonts w:ascii="Helvetica Neue" w:hAnsi="Helvetica Neue" w:cs="Calibri"/>
          <w:sz w:val="22"/>
          <w:szCs w:val="22"/>
        </w:rPr>
        <w:t>After an inspection from the outside, the family should be advised to proceed to inspecting the conditions of the interior, and routinely:</w:t>
      </w:r>
    </w:p>
    <w:p w14:paraId="66316589" w14:textId="77777777" w:rsidR="003854EA" w:rsidRPr="00007F83" w:rsidRDefault="003854EA" w:rsidP="003854EA">
      <w:pPr>
        <w:pStyle w:val="BodyText"/>
        <w:tabs>
          <w:tab w:val="left" w:pos="460"/>
        </w:tabs>
        <w:spacing w:before="58"/>
        <w:ind w:right="600"/>
        <w:contextualSpacing/>
        <w:rPr>
          <w:rFonts w:ascii="Helvetica Neue" w:hAnsi="Helvetica Neue"/>
          <w:sz w:val="22"/>
          <w:szCs w:val="22"/>
        </w:rPr>
        <w:sectPr w:rsidR="003854EA" w:rsidRPr="00007F83" w:rsidSect="003854EA">
          <w:type w:val="continuous"/>
          <w:pgSz w:w="12240" w:h="15840"/>
          <w:pgMar w:top="1440" w:right="1440" w:bottom="1440" w:left="1440" w:header="720" w:footer="720" w:gutter="0"/>
          <w:pgNumType w:start="37"/>
          <w:cols w:space="720"/>
        </w:sectPr>
      </w:pPr>
    </w:p>
    <w:p w14:paraId="10112CB0" w14:textId="77777777" w:rsidR="003854EA" w:rsidRPr="00007F83" w:rsidRDefault="003854EA" w:rsidP="003854EA">
      <w:pPr>
        <w:pStyle w:val="BodyText"/>
        <w:tabs>
          <w:tab w:val="left" w:pos="460"/>
        </w:tabs>
        <w:spacing w:before="58"/>
        <w:ind w:left="340" w:right="600"/>
        <w:contextualSpacing/>
        <w:rPr>
          <w:rFonts w:ascii="Helvetica Neue" w:hAnsi="Helvetica Neue"/>
          <w:sz w:val="16"/>
          <w:szCs w:val="16"/>
        </w:rPr>
      </w:pPr>
    </w:p>
    <w:p w14:paraId="7DEC0F56" w14:textId="77777777" w:rsidR="003854EA" w:rsidRPr="00007F83" w:rsidRDefault="003854EA" w:rsidP="003854EA">
      <w:pPr>
        <w:pStyle w:val="BodyText"/>
        <w:numPr>
          <w:ilvl w:val="1"/>
          <w:numId w:val="5"/>
        </w:numPr>
        <w:tabs>
          <w:tab w:val="left" w:pos="460"/>
        </w:tabs>
        <w:spacing w:before="58"/>
        <w:ind w:left="340" w:right="600"/>
        <w:contextualSpacing/>
        <w:rPr>
          <w:rFonts w:ascii="Helvetica Neue" w:hAnsi="Helvetica Neue"/>
          <w:sz w:val="22"/>
          <w:szCs w:val="22"/>
        </w:rPr>
      </w:pPr>
      <w:r w:rsidRPr="00007F83">
        <w:rPr>
          <w:rFonts w:ascii="Helvetica Neue" w:hAnsi="Helvetica Neue"/>
          <w:sz w:val="22"/>
          <w:szCs w:val="22"/>
        </w:rPr>
        <w:t>Clean countertops, floors, window sills, and other surfaces often.</w:t>
      </w:r>
    </w:p>
    <w:p w14:paraId="6415474F" w14:textId="77777777" w:rsidR="003854EA" w:rsidRPr="00007F83" w:rsidRDefault="003854EA" w:rsidP="003854EA">
      <w:pPr>
        <w:pStyle w:val="BodyText"/>
        <w:numPr>
          <w:ilvl w:val="1"/>
          <w:numId w:val="5"/>
        </w:numPr>
        <w:tabs>
          <w:tab w:val="left" w:pos="460"/>
        </w:tabs>
        <w:spacing w:before="58"/>
        <w:ind w:left="340" w:right="600"/>
        <w:contextualSpacing/>
        <w:rPr>
          <w:rFonts w:ascii="Helvetica Neue" w:hAnsi="Helvetica Neue"/>
          <w:sz w:val="22"/>
          <w:szCs w:val="22"/>
        </w:rPr>
      </w:pPr>
      <w:r w:rsidRPr="00007F83">
        <w:rPr>
          <w:rFonts w:ascii="Helvetica Neue" w:hAnsi="Helvetica Neue"/>
          <w:sz w:val="22"/>
          <w:szCs w:val="22"/>
        </w:rPr>
        <w:t>Clean up spills and crumbs and dirty dishes right away.</w:t>
      </w:r>
    </w:p>
    <w:p w14:paraId="1F5D7F49" w14:textId="77777777" w:rsidR="003854EA" w:rsidRPr="00007F83" w:rsidRDefault="003854EA" w:rsidP="003854EA">
      <w:pPr>
        <w:pStyle w:val="BodyText"/>
        <w:numPr>
          <w:ilvl w:val="1"/>
          <w:numId w:val="5"/>
        </w:numPr>
        <w:tabs>
          <w:tab w:val="left" w:pos="460"/>
        </w:tabs>
        <w:spacing w:before="58"/>
        <w:ind w:left="340" w:right="600"/>
        <w:contextualSpacing/>
        <w:rPr>
          <w:rFonts w:ascii="Helvetica Neue" w:hAnsi="Helvetica Neue"/>
          <w:sz w:val="22"/>
          <w:szCs w:val="22"/>
        </w:rPr>
      </w:pPr>
      <w:r w:rsidRPr="00007F83">
        <w:rPr>
          <w:rFonts w:ascii="Helvetica Neue" w:hAnsi="Helvetica Neue" w:cs="Calibri"/>
          <w:sz w:val="22"/>
          <w:szCs w:val="22"/>
        </w:rPr>
        <w:t xml:space="preserve">Keep a tight lid on trash cans and emptying the trash </w:t>
      </w:r>
      <w:r w:rsidRPr="00007F83">
        <w:rPr>
          <w:rFonts w:ascii="Helvetica Neue" w:hAnsi="Helvetica Neue"/>
          <w:sz w:val="22"/>
          <w:szCs w:val="22"/>
        </w:rPr>
        <w:t>daily.</w:t>
      </w:r>
    </w:p>
    <w:p w14:paraId="60E8E856" w14:textId="77777777" w:rsidR="003854EA" w:rsidRPr="00007F83" w:rsidRDefault="003854EA" w:rsidP="003854EA">
      <w:pPr>
        <w:pStyle w:val="BodyText"/>
        <w:numPr>
          <w:ilvl w:val="1"/>
          <w:numId w:val="5"/>
        </w:numPr>
        <w:tabs>
          <w:tab w:val="left" w:pos="460"/>
        </w:tabs>
        <w:spacing w:before="58"/>
        <w:ind w:left="340" w:right="600"/>
        <w:contextualSpacing/>
        <w:rPr>
          <w:rFonts w:ascii="Helvetica Neue" w:hAnsi="Helvetica Neue"/>
          <w:sz w:val="22"/>
          <w:szCs w:val="22"/>
        </w:rPr>
      </w:pPr>
      <w:r w:rsidRPr="00007F83">
        <w:rPr>
          <w:rFonts w:ascii="Helvetica Neue" w:hAnsi="Helvetica Neue" w:cs="Calibri"/>
          <w:sz w:val="22"/>
          <w:szCs w:val="22"/>
        </w:rPr>
        <w:t xml:space="preserve">Store food in tightly sealed containers. Pests are attracted to food in open bags, boxes or </w:t>
      </w:r>
      <w:r w:rsidRPr="00007F83">
        <w:rPr>
          <w:rFonts w:ascii="Helvetica Neue" w:hAnsi="Helvetica Neue"/>
          <w:sz w:val="22"/>
          <w:szCs w:val="22"/>
        </w:rPr>
        <w:t>containers.</w:t>
      </w:r>
    </w:p>
    <w:p w14:paraId="62261CC2" w14:textId="77777777" w:rsidR="003854EA" w:rsidRPr="00007F83" w:rsidRDefault="003854EA" w:rsidP="003854EA">
      <w:pPr>
        <w:pStyle w:val="BodyText"/>
        <w:numPr>
          <w:ilvl w:val="0"/>
          <w:numId w:val="5"/>
        </w:numPr>
        <w:tabs>
          <w:tab w:val="left" w:pos="340"/>
        </w:tabs>
        <w:ind w:left="340" w:right="256"/>
        <w:contextualSpacing/>
        <w:rPr>
          <w:rFonts w:ascii="Helvetica Neue" w:hAnsi="Helvetica Neue"/>
          <w:sz w:val="22"/>
          <w:szCs w:val="22"/>
        </w:rPr>
      </w:pPr>
      <w:r w:rsidRPr="00007F83">
        <w:rPr>
          <w:rFonts w:ascii="Helvetica Neue" w:hAnsi="Helvetica Neue" w:cs="Calibri"/>
          <w:sz w:val="22"/>
          <w:szCs w:val="22"/>
        </w:rPr>
        <w:lastRenderedPageBreak/>
        <w:t xml:space="preserve">Keep pests from getting water by fixing plumbing </w:t>
      </w:r>
      <w:r w:rsidRPr="00007F83">
        <w:rPr>
          <w:rFonts w:ascii="Helvetica Neue" w:hAnsi="Helvetica Neue"/>
          <w:sz w:val="22"/>
          <w:szCs w:val="22"/>
        </w:rPr>
        <w:t>leaks and not leaving dishwater in the sink overnight.</w:t>
      </w:r>
    </w:p>
    <w:p w14:paraId="6B2A1F6E" w14:textId="77777777" w:rsidR="003854EA" w:rsidRPr="00007F83" w:rsidRDefault="003854EA" w:rsidP="003854EA">
      <w:pPr>
        <w:pStyle w:val="BodyText"/>
        <w:numPr>
          <w:ilvl w:val="0"/>
          <w:numId w:val="5"/>
        </w:numPr>
        <w:tabs>
          <w:tab w:val="left" w:pos="340"/>
        </w:tabs>
        <w:spacing w:before="3"/>
        <w:ind w:left="340" w:right="229"/>
        <w:contextualSpacing/>
        <w:rPr>
          <w:rFonts w:ascii="Helvetica Neue" w:hAnsi="Helvetica Neue"/>
          <w:sz w:val="22"/>
          <w:szCs w:val="22"/>
        </w:rPr>
      </w:pPr>
      <w:r w:rsidRPr="00007F83">
        <w:rPr>
          <w:rFonts w:ascii="Helvetica Neue" w:hAnsi="Helvetica Neue" w:cs="Calibri"/>
          <w:sz w:val="22"/>
          <w:szCs w:val="22"/>
        </w:rPr>
        <w:t>Get rid of clutter, especially</w:t>
      </w:r>
      <w:r w:rsidRPr="00007F83">
        <w:rPr>
          <w:rFonts w:ascii="Helvetica Neue" w:hAnsi="Helvetica Neue"/>
          <w:sz w:val="22"/>
          <w:szCs w:val="22"/>
        </w:rPr>
        <w:t xml:space="preserve"> newspaper, bags, papers, and cardboard boxes. Paper makes a good home for pests. Also, Roaches like the glue in paper bags and cardboard boxes.</w:t>
      </w:r>
    </w:p>
    <w:p w14:paraId="4A04C0D0" w14:textId="77777777" w:rsidR="003854EA" w:rsidRPr="00007F83" w:rsidRDefault="003854EA" w:rsidP="003854EA">
      <w:pPr>
        <w:pStyle w:val="BodyText"/>
        <w:tabs>
          <w:tab w:val="left" w:pos="340"/>
        </w:tabs>
        <w:spacing w:before="3"/>
        <w:ind w:left="340" w:right="229"/>
        <w:contextualSpacing/>
        <w:rPr>
          <w:rFonts w:ascii="Helvetica Neue" w:hAnsi="Helvetica Neue"/>
          <w:sz w:val="22"/>
          <w:szCs w:val="22"/>
        </w:rPr>
      </w:pPr>
    </w:p>
    <w:p w14:paraId="3365BD29" w14:textId="77777777" w:rsidR="003854EA" w:rsidRPr="00007F83" w:rsidRDefault="003854EA" w:rsidP="003854EA">
      <w:pPr>
        <w:pStyle w:val="BodyText"/>
        <w:tabs>
          <w:tab w:val="left" w:pos="340"/>
        </w:tabs>
        <w:spacing w:before="3"/>
        <w:ind w:left="340" w:right="229"/>
        <w:contextualSpacing/>
        <w:rPr>
          <w:rFonts w:ascii="Helvetica Neue" w:hAnsi="Helvetica Neue"/>
          <w:sz w:val="22"/>
          <w:szCs w:val="22"/>
        </w:rPr>
      </w:pPr>
    </w:p>
    <w:p w14:paraId="6116A050" w14:textId="77777777" w:rsidR="003854EA" w:rsidRPr="00007F83" w:rsidRDefault="003854EA" w:rsidP="003854EA">
      <w:pPr>
        <w:pStyle w:val="BodyText"/>
        <w:tabs>
          <w:tab w:val="left" w:pos="340"/>
        </w:tabs>
        <w:spacing w:before="3"/>
        <w:ind w:left="340" w:right="229"/>
        <w:contextualSpacing/>
        <w:rPr>
          <w:rFonts w:ascii="Helvetica Neue" w:hAnsi="Helvetica Neue"/>
          <w:sz w:val="22"/>
          <w:szCs w:val="22"/>
        </w:rPr>
        <w:sectPr w:rsidR="003854EA" w:rsidRPr="00007F83" w:rsidSect="003854EA">
          <w:type w:val="continuous"/>
          <w:pgSz w:w="12240" w:h="15840"/>
          <w:pgMar w:top="1440" w:right="1440" w:bottom="1440" w:left="1440" w:header="720" w:footer="720" w:gutter="0"/>
          <w:cols w:num="2" w:space="720"/>
        </w:sectPr>
      </w:pPr>
    </w:p>
    <w:p w14:paraId="3C1115C6" w14:textId="77777777" w:rsidR="003854EA" w:rsidRPr="00007F83" w:rsidRDefault="003854EA" w:rsidP="003854EA">
      <w:pPr>
        <w:pStyle w:val="BodyText"/>
        <w:tabs>
          <w:tab w:val="left" w:pos="340"/>
        </w:tabs>
        <w:spacing w:before="3"/>
        <w:ind w:left="340" w:right="229"/>
        <w:contextualSpacing/>
        <w:rPr>
          <w:rFonts w:ascii="Helvetica Neue" w:hAnsi="Helvetica Neue"/>
          <w:sz w:val="22"/>
          <w:szCs w:val="22"/>
        </w:rPr>
      </w:pPr>
    </w:p>
    <w:p w14:paraId="767D184E" w14:textId="77777777" w:rsidR="003854EA" w:rsidRPr="00007F83" w:rsidRDefault="003854EA" w:rsidP="003854EA">
      <w:pPr>
        <w:pStyle w:val="Heading5"/>
        <w:ind w:left="0"/>
        <w:contextualSpacing/>
        <w:rPr>
          <w:rFonts w:ascii="Helvetica Neue" w:hAnsi="Helvetica Neue"/>
          <w:color w:val="0079C1"/>
        </w:rPr>
      </w:pPr>
    </w:p>
    <w:p w14:paraId="381A5E33" w14:textId="77777777" w:rsidR="003854EA" w:rsidRPr="00007F83" w:rsidRDefault="003854EA" w:rsidP="003854EA">
      <w:pPr>
        <w:pStyle w:val="Heading5"/>
        <w:ind w:left="0"/>
        <w:contextualSpacing/>
        <w:rPr>
          <w:rFonts w:ascii="Helvetica Neue" w:hAnsi="Helvetica Neue"/>
          <w:color w:val="0079C1"/>
        </w:rPr>
      </w:pPr>
      <w:r w:rsidRPr="00007F83">
        <w:rPr>
          <w:rFonts w:ascii="Helvetica Neue" w:hAnsi="Helvetica Neue"/>
          <w:color w:val="0079C1"/>
        </w:rPr>
        <w:t>Safe Pest Control Methods</w:t>
      </w:r>
    </w:p>
    <w:p w14:paraId="669C99B9" w14:textId="77777777" w:rsidR="003854EA" w:rsidRPr="00007F83" w:rsidRDefault="003854EA" w:rsidP="003854EA">
      <w:pPr>
        <w:pStyle w:val="Heading5"/>
        <w:ind w:left="0"/>
        <w:contextualSpacing/>
        <w:rPr>
          <w:rFonts w:ascii="Helvetica Neue" w:hAnsi="Helvetica Neue"/>
          <w:sz w:val="20"/>
          <w:szCs w:val="20"/>
        </w:rPr>
      </w:pPr>
    </w:p>
    <w:p w14:paraId="20C24E30" w14:textId="77777777" w:rsidR="003854EA" w:rsidRPr="00007F83" w:rsidRDefault="003854EA" w:rsidP="003854EA">
      <w:pPr>
        <w:pStyle w:val="BodyText"/>
        <w:spacing w:before="82"/>
        <w:ind w:left="90" w:right="244"/>
        <w:contextualSpacing/>
        <w:rPr>
          <w:rFonts w:ascii="Helvetica Neue" w:hAnsi="Helvetica Neue"/>
          <w:sz w:val="22"/>
          <w:szCs w:val="22"/>
        </w:rPr>
      </w:pPr>
      <w:r w:rsidRPr="00007F83">
        <w:rPr>
          <w:rFonts w:ascii="Helvetica Neue" w:hAnsi="Helvetica Neue" w:cs="Calibri"/>
          <w:sz w:val="22"/>
          <w:szCs w:val="22"/>
        </w:rPr>
        <w:t xml:space="preserve">Once clutter is removed, cracks and crevices are </w:t>
      </w:r>
      <w:r w:rsidRPr="00007F83">
        <w:rPr>
          <w:rFonts w:ascii="Helvetica Neue" w:hAnsi="Helvetica Neue"/>
          <w:sz w:val="22"/>
          <w:szCs w:val="22"/>
        </w:rPr>
        <w:t xml:space="preserve">sealed, and a home is clean, THEN a family may be further advised on pest control methods the may still be needed. Families should always choose less </w:t>
      </w:r>
      <w:r w:rsidRPr="00007F83">
        <w:rPr>
          <w:rFonts w:ascii="Helvetica Neue" w:hAnsi="Helvetica Neue" w:cs="Calibri"/>
          <w:sz w:val="22"/>
          <w:szCs w:val="22"/>
        </w:rPr>
        <w:t xml:space="preserve">toxic methods first and non-chemical methods of pest </w:t>
      </w:r>
      <w:r w:rsidRPr="00007F83">
        <w:rPr>
          <w:rFonts w:ascii="Helvetica Neue" w:hAnsi="Helvetica Neue"/>
          <w:sz w:val="22"/>
          <w:szCs w:val="22"/>
        </w:rPr>
        <w:t>control are safest. Other suggestions to help families with pest management include:</w:t>
      </w:r>
    </w:p>
    <w:p w14:paraId="593E4434" w14:textId="77777777" w:rsidR="003854EA" w:rsidRPr="00007F83" w:rsidRDefault="003854EA" w:rsidP="003854EA">
      <w:pPr>
        <w:contextualSpacing/>
        <w:rPr>
          <w:rFonts w:ascii="Helvetica Neue" w:hAnsi="Helvetica Neue"/>
        </w:rPr>
      </w:pPr>
    </w:p>
    <w:p w14:paraId="44CB64A5" w14:textId="77777777" w:rsidR="003854EA" w:rsidRPr="00007F83" w:rsidRDefault="003854EA" w:rsidP="003854EA">
      <w:pPr>
        <w:pStyle w:val="BodyText"/>
        <w:numPr>
          <w:ilvl w:val="1"/>
          <w:numId w:val="5"/>
        </w:numPr>
        <w:tabs>
          <w:tab w:val="left" w:pos="560"/>
        </w:tabs>
        <w:spacing w:before="49"/>
        <w:ind w:right="201"/>
        <w:contextualSpacing/>
        <w:rPr>
          <w:rFonts w:ascii="Helvetica Neue" w:hAnsi="Helvetica Neue" w:cs="Calibri"/>
          <w:sz w:val="22"/>
          <w:szCs w:val="22"/>
        </w:rPr>
        <w:sectPr w:rsidR="003854EA" w:rsidRPr="00007F83" w:rsidSect="003854EA">
          <w:type w:val="continuous"/>
          <w:pgSz w:w="12240" w:h="15840"/>
          <w:pgMar w:top="1440" w:right="1440" w:bottom="1440" w:left="1440" w:header="720" w:footer="720" w:gutter="0"/>
          <w:cols w:space="720"/>
        </w:sectPr>
      </w:pPr>
    </w:p>
    <w:p w14:paraId="49E0DB0B" w14:textId="77777777" w:rsidR="003854EA" w:rsidRPr="00007F83" w:rsidRDefault="003854EA" w:rsidP="003854EA">
      <w:pPr>
        <w:pStyle w:val="BodyText"/>
        <w:numPr>
          <w:ilvl w:val="1"/>
          <w:numId w:val="5"/>
        </w:numPr>
        <w:tabs>
          <w:tab w:val="left" w:pos="560"/>
        </w:tabs>
        <w:spacing w:before="49"/>
        <w:ind w:right="201"/>
        <w:contextualSpacing/>
        <w:rPr>
          <w:rFonts w:ascii="Helvetica Neue" w:hAnsi="Helvetica Neue"/>
          <w:sz w:val="22"/>
          <w:szCs w:val="22"/>
        </w:rPr>
      </w:pPr>
      <w:r w:rsidRPr="00007F83">
        <w:rPr>
          <w:rFonts w:ascii="Helvetica Neue" w:hAnsi="Helvetica Neue" w:cs="Calibri"/>
          <w:sz w:val="22"/>
          <w:szCs w:val="22"/>
        </w:rPr>
        <w:lastRenderedPageBreak/>
        <w:t>Snap (not sticky) traps for mice. Mice or rats may stick to the traps but not die and remain a bite hazard.</w:t>
      </w:r>
    </w:p>
    <w:p w14:paraId="52400B50" w14:textId="77777777" w:rsidR="003854EA" w:rsidRPr="00007F83" w:rsidRDefault="003854EA" w:rsidP="003854EA">
      <w:pPr>
        <w:pStyle w:val="BodyText"/>
        <w:numPr>
          <w:ilvl w:val="1"/>
          <w:numId w:val="5"/>
        </w:numPr>
        <w:tabs>
          <w:tab w:val="left" w:pos="560"/>
        </w:tabs>
        <w:spacing w:before="49"/>
        <w:ind w:right="201"/>
        <w:contextualSpacing/>
        <w:rPr>
          <w:rFonts w:ascii="Helvetica Neue" w:hAnsi="Helvetica Neue"/>
          <w:sz w:val="22"/>
          <w:szCs w:val="22"/>
        </w:rPr>
      </w:pPr>
      <w:r w:rsidRPr="00007F83">
        <w:rPr>
          <w:rFonts w:ascii="Helvetica Neue" w:hAnsi="Helvetica Neue" w:cs="Calibri"/>
          <w:sz w:val="22"/>
          <w:szCs w:val="22"/>
        </w:rPr>
        <w:t xml:space="preserve">“Child resistant” traps for roaches, ants or </w:t>
      </w:r>
      <w:r w:rsidRPr="00007F83">
        <w:rPr>
          <w:rFonts w:ascii="Helvetica Neue" w:hAnsi="Helvetica Neue"/>
          <w:sz w:val="22"/>
          <w:szCs w:val="22"/>
        </w:rPr>
        <w:t>mice.</w:t>
      </w:r>
    </w:p>
    <w:p w14:paraId="7DFEDF7D" w14:textId="77777777" w:rsidR="003854EA" w:rsidRPr="00007F83" w:rsidRDefault="003854EA" w:rsidP="003854EA">
      <w:pPr>
        <w:pStyle w:val="BodyText"/>
        <w:numPr>
          <w:ilvl w:val="1"/>
          <w:numId w:val="5"/>
        </w:numPr>
        <w:tabs>
          <w:tab w:val="left" w:pos="460"/>
        </w:tabs>
        <w:contextualSpacing/>
        <w:rPr>
          <w:rFonts w:ascii="Helvetica Neue" w:hAnsi="Helvetica Neue"/>
          <w:sz w:val="22"/>
          <w:szCs w:val="22"/>
        </w:rPr>
      </w:pPr>
      <w:r w:rsidRPr="00007F83">
        <w:rPr>
          <w:rFonts w:ascii="Helvetica Neue" w:hAnsi="Helvetica Neue" w:cs="Calibri"/>
          <w:sz w:val="22"/>
          <w:szCs w:val="22"/>
        </w:rPr>
        <w:t xml:space="preserve">Avoiding the use of pesticides or rodenticides like pellets. </w:t>
      </w:r>
      <w:r w:rsidRPr="00007F83">
        <w:rPr>
          <w:rFonts w:ascii="Helvetica Neue" w:hAnsi="Helvetica Neue"/>
          <w:sz w:val="22"/>
          <w:szCs w:val="22"/>
        </w:rPr>
        <w:t>Rodents can eat them and die inside walls and hidden places. Dead rodents smell bad and the smell can last for months, and children or pets may eat the pellets.</w:t>
      </w:r>
    </w:p>
    <w:p w14:paraId="35D0C009" w14:textId="77777777" w:rsidR="003854EA" w:rsidRPr="00007F83" w:rsidRDefault="003854EA" w:rsidP="003854EA">
      <w:pPr>
        <w:pStyle w:val="BodyText"/>
        <w:tabs>
          <w:tab w:val="left" w:pos="460"/>
        </w:tabs>
        <w:contextualSpacing/>
        <w:rPr>
          <w:rFonts w:ascii="Helvetica Neue" w:hAnsi="Helvetica Neue"/>
          <w:sz w:val="20"/>
          <w:szCs w:val="20"/>
        </w:rPr>
      </w:pPr>
    </w:p>
    <w:p w14:paraId="2463FC67" w14:textId="77777777" w:rsidR="003854EA" w:rsidRPr="00007F83" w:rsidRDefault="003854EA" w:rsidP="003854EA">
      <w:pPr>
        <w:pStyle w:val="BodyText"/>
        <w:tabs>
          <w:tab w:val="left" w:pos="460"/>
        </w:tabs>
        <w:contextualSpacing/>
        <w:rPr>
          <w:rFonts w:ascii="Helvetica Neue" w:hAnsi="Helvetica Neue"/>
          <w:sz w:val="20"/>
          <w:szCs w:val="20"/>
        </w:rPr>
      </w:pPr>
    </w:p>
    <w:p w14:paraId="2AD6BACF" w14:textId="77777777" w:rsidR="003854EA" w:rsidRPr="00007F83" w:rsidRDefault="003854EA" w:rsidP="003854EA">
      <w:pPr>
        <w:pStyle w:val="BodyText"/>
        <w:numPr>
          <w:ilvl w:val="1"/>
          <w:numId w:val="5"/>
        </w:numPr>
        <w:tabs>
          <w:tab w:val="left" w:pos="460"/>
        </w:tabs>
        <w:contextualSpacing/>
        <w:rPr>
          <w:rFonts w:ascii="Helvetica Neue" w:hAnsi="Helvetica Neue"/>
          <w:sz w:val="22"/>
          <w:szCs w:val="22"/>
        </w:rPr>
      </w:pPr>
      <w:r w:rsidRPr="00007F83">
        <w:rPr>
          <w:rFonts w:ascii="Helvetica Neue" w:hAnsi="Helvetica Neue" w:cs="Calibri"/>
          <w:sz w:val="22"/>
          <w:szCs w:val="22"/>
        </w:rPr>
        <w:t xml:space="preserve">Fly swatters to kill flies, spiders or roaches. </w:t>
      </w:r>
      <w:r w:rsidRPr="00007F83">
        <w:rPr>
          <w:rFonts w:ascii="Helvetica Neue" w:hAnsi="Helvetica Neue"/>
          <w:sz w:val="22"/>
          <w:szCs w:val="22"/>
        </w:rPr>
        <w:t>A vacuum cleaner can also remove them but the vacuum bag should be thrown away as soon as possible so the pests don’t get out.</w:t>
      </w:r>
    </w:p>
    <w:p w14:paraId="0AC9644E" w14:textId="77777777" w:rsidR="003854EA" w:rsidRPr="00007F83" w:rsidRDefault="003854EA" w:rsidP="003854EA">
      <w:pPr>
        <w:pStyle w:val="BodyText"/>
        <w:numPr>
          <w:ilvl w:val="1"/>
          <w:numId w:val="5"/>
        </w:numPr>
        <w:tabs>
          <w:tab w:val="left" w:pos="460"/>
        </w:tabs>
        <w:ind w:right="320"/>
        <w:contextualSpacing/>
        <w:rPr>
          <w:rFonts w:ascii="Helvetica Neue" w:hAnsi="Helvetica Neue"/>
          <w:sz w:val="22"/>
          <w:szCs w:val="22"/>
        </w:rPr>
      </w:pPr>
      <w:r w:rsidRPr="00007F83">
        <w:rPr>
          <w:rFonts w:ascii="Helvetica Neue" w:hAnsi="Helvetica Neue"/>
          <w:sz w:val="22"/>
          <w:szCs w:val="22"/>
        </w:rPr>
        <w:t xml:space="preserve">Sealant, steel wool or other pest-proof </w:t>
      </w:r>
      <w:r w:rsidRPr="00007F83">
        <w:rPr>
          <w:rFonts w:ascii="Helvetica Neue" w:hAnsi="Helvetica Neue" w:cs="Calibri"/>
          <w:sz w:val="22"/>
          <w:szCs w:val="22"/>
        </w:rPr>
        <w:t xml:space="preserve">materials to plug cracks. An “escutcheon plate” </w:t>
      </w:r>
      <w:r w:rsidRPr="00007F83">
        <w:rPr>
          <w:rFonts w:ascii="Helvetica Neue" w:hAnsi="Helvetica Neue"/>
          <w:sz w:val="22"/>
          <w:szCs w:val="22"/>
        </w:rPr>
        <w:t>keeps pests out around pipe openings.</w:t>
      </w:r>
    </w:p>
    <w:p w14:paraId="6B19B44A" w14:textId="77777777" w:rsidR="003854EA" w:rsidRPr="00007F83" w:rsidRDefault="003854EA" w:rsidP="003854EA">
      <w:pPr>
        <w:pStyle w:val="BodyText"/>
        <w:numPr>
          <w:ilvl w:val="1"/>
          <w:numId w:val="5"/>
        </w:numPr>
        <w:tabs>
          <w:tab w:val="left" w:pos="460"/>
        </w:tabs>
        <w:spacing w:before="10"/>
        <w:ind w:right="910"/>
        <w:contextualSpacing/>
        <w:rPr>
          <w:rFonts w:ascii="Helvetica Neue" w:hAnsi="Helvetica Neue"/>
          <w:sz w:val="22"/>
          <w:szCs w:val="22"/>
        </w:rPr>
      </w:pPr>
      <w:r w:rsidRPr="00007F83">
        <w:rPr>
          <w:rFonts w:ascii="Helvetica Neue" w:hAnsi="Helvetica Neue"/>
          <w:sz w:val="22"/>
          <w:szCs w:val="22"/>
        </w:rPr>
        <w:t xml:space="preserve">Not using products designed to be used outdoors inside a </w:t>
      </w:r>
      <w:r w:rsidRPr="00007F83">
        <w:rPr>
          <w:rFonts w:ascii="Helvetica Neue" w:hAnsi="Helvetica Neue"/>
          <w:sz w:val="22"/>
          <w:szCs w:val="22"/>
        </w:rPr>
        <w:lastRenderedPageBreak/>
        <w:t>home.</w:t>
      </w:r>
    </w:p>
    <w:p w14:paraId="54265E50" w14:textId="77777777" w:rsidR="003854EA" w:rsidRPr="00007F83" w:rsidRDefault="003854EA" w:rsidP="003854EA">
      <w:pPr>
        <w:pStyle w:val="BodyText"/>
        <w:tabs>
          <w:tab w:val="left" w:pos="460"/>
        </w:tabs>
        <w:ind w:right="571"/>
        <w:contextualSpacing/>
        <w:rPr>
          <w:rFonts w:ascii="Helvetica Neue" w:hAnsi="Helvetica Neue"/>
          <w:sz w:val="22"/>
          <w:szCs w:val="22"/>
        </w:rPr>
      </w:pPr>
    </w:p>
    <w:p w14:paraId="5EFCFE66" w14:textId="77777777" w:rsidR="003854EA" w:rsidRPr="00007F83" w:rsidRDefault="003854EA" w:rsidP="003854EA">
      <w:pPr>
        <w:pStyle w:val="Heading5"/>
        <w:spacing w:before="51"/>
        <w:ind w:left="200"/>
        <w:contextualSpacing/>
        <w:rPr>
          <w:rFonts w:ascii="Helvetica Neue" w:hAnsi="Helvetica Neue"/>
          <w:color w:val="0079C1"/>
        </w:rPr>
        <w:sectPr w:rsidR="003854EA" w:rsidRPr="00007F83" w:rsidSect="003854EA">
          <w:type w:val="continuous"/>
          <w:pgSz w:w="12240" w:h="15840"/>
          <w:pgMar w:top="1440" w:right="1440" w:bottom="1440" w:left="1440" w:header="720" w:footer="720" w:gutter="0"/>
          <w:cols w:num="2" w:space="720"/>
        </w:sectPr>
      </w:pPr>
    </w:p>
    <w:p w14:paraId="2AB87901" w14:textId="77777777" w:rsidR="003854EA" w:rsidRPr="00007F83" w:rsidRDefault="003854EA" w:rsidP="003854EA">
      <w:pPr>
        <w:pStyle w:val="Heading5"/>
        <w:spacing w:before="51"/>
        <w:ind w:left="0"/>
        <w:contextualSpacing/>
        <w:rPr>
          <w:rFonts w:ascii="Helvetica Neue" w:hAnsi="Helvetica Neue"/>
          <w:color w:val="0079C1"/>
        </w:rPr>
      </w:pPr>
      <w:r w:rsidRPr="00007F83">
        <w:rPr>
          <w:rFonts w:ascii="Helvetica Neue" w:hAnsi="Helvetica Neue"/>
          <w:color w:val="0079C1"/>
        </w:rPr>
        <w:lastRenderedPageBreak/>
        <w:t>Methods That Use Chemicals</w:t>
      </w:r>
    </w:p>
    <w:p w14:paraId="0206EF10" w14:textId="77777777" w:rsidR="003854EA" w:rsidRPr="00007F83" w:rsidRDefault="003854EA" w:rsidP="003854EA">
      <w:pPr>
        <w:pStyle w:val="Heading5"/>
        <w:spacing w:before="51"/>
        <w:ind w:left="0"/>
        <w:contextualSpacing/>
        <w:rPr>
          <w:rFonts w:ascii="Helvetica Neue" w:hAnsi="Helvetica Neue"/>
          <w:sz w:val="20"/>
          <w:szCs w:val="20"/>
        </w:rPr>
      </w:pPr>
    </w:p>
    <w:p w14:paraId="5F0DE82A" w14:textId="77777777" w:rsidR="003854EA" w:rsidRPr="00007F83" w:rsidRDefault="003854EA" w:rsidP="003854EA">
      <w:pPr>
        <w:pStyle w:val="BodyText"/>
        <w:spacing w:before="82"/>
        <w:ind w:left="90" w:right="331"/>
        <w:contextualSpacing/>
        <w:rPr>
          <w:rFonts w:ascii="Helvetica Neue" w:hAnsi="Helvetica Neue" w:cs="Calibri"/>
          <w:sz w:val="22"/>
          <w:szCs w:val="22"/>
        </w:rPr>
      </w:pPr>
      <w:r w:rsidRPr="00007F83">
        <w:rPr>
          <w:rFonts w:ascii="Helvetica Neue" w:hAnsi="Helvetica Neue"/>
          <w:noProof/>
          <w:sz w:val="22"/>
          <w:szCs w:val="22"/>
        </w:rPr>
        <w:drawing>
          <wp:anchor distT="0" distB="0" distL="114300" distR="114300" simplePos="0" relativeHeight="251703296" behindDoc="0" locked="0" layoutInCell="1" allowOverlap="1" wp14:anchorId="2E462092" wp14:editId="535C5901">
            <wp:simplePos x="0" y="0"/>
            <wp:positionH relativeFrom="margin">
              <wp:posOffset>4295140</wp:posOffset>
            </wp:positionH>
            <wp:positionV relativeFrom="margin">
              <wp:posOffset>3441700</wp:posOffset>
            </wp:positionV>
            <wp:extent cx="2570480" cy="1797050"/>
            <wp:effectExtent l="0" t="0" r="127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0480" cy="1797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hAnsi="Helvetica Neue" w:cs="Calibri"/>
          <w:sz w:val="22"/>
          <w:szCs w:val="22"/>
        </w:rPr>
        <w:t>Pesticides</w:t>
      </w:r>
      <w:r w:rsidRPr="00007F83">
        <w:rPr>
          <w:rFonts w:ascii="Helvetica Neue" w:hAnsi="Helvetica Neue"/>
          <w:sz w:val="22"/>
          <w:szCs w:val="22"/>
        </w:rPr>
        <w:t xml:space="preserve"> can cause health problems if not used properly. If the non-chemical methods do not </w:t>
      </w:r>
      <w:r w:rsidRPr="00007F83">
        <w:rPr>
          <w:rFonts w:ascii="Helvetica Neue" w:hAnsi="Helvetica Neue" w:cs="Calibri"/>
          <w:sz w:val="22"/>
          <w:szCs w:val="22"/>
        </w:rPr>
        <w:t xml:space="preserve">work, it’s best for a family to call a certified pest management professional. Persons in the home should only use pesticides according to the label directions, and choose products that cannot </w:t>
      </w:r>
      <w:r w:rsidRPr="00007F83">
        <w:rPr>
          <w:rFonts w:ascii="Helvetica Neue" w:hAnsi="Helvetica Neue"/>
          <w:sz w:val="22"/>
          <w:szCs w:val="22"/>
        </w:rPr>
        <w:t xml:space="preserve">be easily breathed, swallowed or touched by babies, children and adults. Children could easily </w:t>
      </w:r>
      <w:r w:rsidRPr="00007F83">
        <w:rPr>
          <w:rFonts w:ascii="Helvetica Neue" w:hAnsi="Helvetica Neue" w:cs="Calibri"/>
          <w:sz w:val="22"/>
          <w:szCs w:val="22"/>
        </w:rPr>
        <w:t>become sick from contact with pesticides. Families should always keep pesticides in a locked cabinet and out of reach. It is vital that the person applying the pesticide uses only the amount of product that the instructions say to use. More is not better and can be very dangerous to persons and pets.</w:t>
      </w:r>
    </w:p>
    <w:p w14:paraId="33908BAC" w14:textId="77777777" w:rsidR="003854EA" w:rsidRPr="00007F83" w:rsidRDefault="003854EA" w:rsidP="003854EA">
      <w:pPr>
        <w:pStyle w:val="BodyText"/>
        <w:ind w:left="90" w:right="370"/>
        <w:contextualSpacing/>
        <w:rPr>
          <w:rFonts w:ascii="Helvetica Neue" w:hAnsi="Helvetica Neue"/>
          <w:sz w:val="22"/>
          <w:szCs w:val="22"/>
        </w:rPr>
      </w:pPr>
    </w:p>
    <w:p w14:paraId="4B4B0BFE" w14:textId="77777777" w:rsidR="003854EA" w:rsidRPr="00007F83" w:rsidRDefault="003854EA" w:rsidP="003854EA">
      <w:pPr>
        <w:pStyle w:val="BodyText"/>
        <w:ind w:left="90" w:right="370"/>
        <w:contextualSpacing/>
        <w:rPr>
          <w:rFonts w:ascii="Helvetica Neue" w:hAnsi="Helvetica Neue"/>
          <w:sz w:val="22"/>
          <w:szCs w:val="22"/>
        </w:rPr>
      </w:pPr>
      <w:r w:rsidRPr="00007F83">
        <w:rPr>
          <w:rFonts w:ascii="Helvetica Neue" w:hAnsi="Helvetica Neue"/>
          <w:sz w:val="22"/>
          <w:szCs w:val="22"/>
        </w:rPr>
        <w:t>Residents planning on using chemical pesticides should review important information on recommended protection including:</w:t>
      </w:r>
    </w:p>
    <w:p w14:paraId="1917E631" w14:textId="77777777" w:rsidR="003854EA" w:rsidRPr="00007F83" w:rsidRDefault="003854EA" w:rsidP="003854EA">
      <w:pPr>
        <w:pStyle w:val="BodyText"/>
        <w:numPr>
          <w:ilvl w:val="1"/>
          <w:numId w:val="28"/>
        </w:numPr>
        <w:tabs>
          <w:tab w:val="left" w:pos="1001"/>
        </w:tabs>
        <w:ind w:left="90" w:firstLine="0"/>
        <w:contextualSpacing/>
        <w:rPr>
          <w:rFonts w:ascii="Helvetica Neue" w:hAnsi="Helvetica Neue" w:cs="Calibri"/>
          <w:sz w:val="22"/>
          <w:szCs w:val="22"/>
        </w:rPr>
        <w:sectPr w:rsidR="003854EA" w:rsidRPr="00007F83" w:rsidSect="003854EA">
          <w:type w:val="continuous"/>
          <w:pgSz w:w="12240" w:h="15840"/>
          <w:pgMar w:top="1440" w:right="1440" w:bottom="1440" w:left="1440" w:header="720" w:footer="720" w:gutter="0"/>
          <w:cols w:space="720"/>
        </w:sectPr>
      </w:pPr>
    </w:p>
    <w:p w14:paraId="44E6B440" w14:textId="77777777" w:rsidR="003854EA" w:rsidRPr="00007F83" w:rsidRDefault="003854EA" w:rsidP="003854EA">
      <w:pPr>
        <w:pStyle w:val="BodyText"/>
        <w:numPr>
          <w:ilvl w:val="1"/>
          <w:numId w:val="29"/>
        </w:numPr>
        <w:tabs>
          <w:tab w:val="left" w:pos="1001"/>
        </w:tabs>
        <w:contextualSpacing/>
        <w:rPr>
          <w:rFonts w:ascii="Helvetica Neue" w:hAnsi="Helvetica Neue" w:cs="Calibri"/>
          <w:sz w:val="22"/>
          <w:szCs w:val="22"/>
        </w:rPr>
      </w:pPr>
      <w:r w:rsidRPr="00007F83">
        <w:rPr>
          <w:rFonts w:ascii="Helvetica Neue" w:hAnsi="Helvetica Neue" w:cs="Calibri"/>
          <w:sz w:val="22"/>
          <w:szCs w:val="22"/>
        </w:rPr>
        <w:lastRenderedPageBreak/>
        <w:t>Plastic or rubber gloves</w:t>
      </w:r>
    </w:p>
    <w:p w14:paraId="619DDBE8" w14:textId="77777777" w:rsidR="003854EA" w:rsidRPr="00007F83" w:rsidRDefault="003854EA" w:rsidP="003854EA">
      <w:pPr>
        <w:pStyle w:val="BodyText"/>
        <w:numPr>
          <w:ilvl w:val="1"/>
          <w:numId w:val="29"/>
        </w:numPr>
        <w:tabs>
          <w:tab w:val="left" w:pos="1001"/>
        </w:tabs>
        <w:contextualSpacing/>
        <w:rPr>
          <w:rFonts w:ascii="Helvetica Neue" w:hAnsi="Helvetica Neue"/>
          <w:sz w:val="22"/>
          <w:szCs w:val="22"/>
        </w:rPr>
      </w:pPr>
      <w:r w:rsidRPr="00007F83">
        <w:rPr>
          <w:rFonts w:ascii="Helvetica Neue" w:hAnsi="Helvetica Neue"/>
          <w:sz w:val="22"/>
          <w:szCs w:val="22"/>
        </w:rPr>
        <w:t>Long sleeves</w:t>
      </w:r>
    </w:p>
    <w:p w14:paraId="000A3943" w14:textId="77777777" w:rsidR="003854EA" w:rsidRPr="00007F83" w:rsidRDefault="003854EA" w:rsidP="003854EA">
      <w:pPr>
        <w:pStyle w:val="BodyText"/>
        <w:numPr>
          <w:ilvl w:val="1"/>
          <w:numId w:val="29"/>
        </w:numPr>
        <w:tabs>
          <w:tab w:val="left" w:pos="1001"/>
        </w:tabs>
        <w:contextualSpacing/>
        <w:rPr>
          <w:rFonts w:ascii="Helvetica Neue" w:hAnsi="Helvetica Neue"/>
          <w:sz w:val="22"/>
          <w:szCs w:val="22"/>
        </w:rPr>
      </w:pPr>
      <w:r w:rsidRPr="00007F83">
        <w:rPr>
          <w:rFonts w:ascii="Helvetica Neue" w:hAnsi="Helvetica Neue"/>
          <w:sz w:val="22"/>
          <w:szCs w:val="22"/>
        </w:rPr>
        <w:t>Long pants</w:t>
      </w:r>
    </w:p>
    <w:p w14:paraId="23437AFC" w14:textId="77777777" w:rsidR="003854EA" w:rsidRPr="00007F83" w:rsidRDefault="003854EA" w:rsidP="003854EA">
      <w:pPr>
        <w:pStyle w:val="BodyText"/>
        <w:numPr>
          <w:ilvl w:val="1"/>
          <w:numId w:val="29"/>
        </w:numPr>
        <w:tabs>
          <w:tab w:val="left" w:pos="720"/>
        </w:tabs>
        <w:contextualSpacing/>
        <w:rPr>
          <w:rFonts w:ascii="Helvetica Neue" w:hAnsi="Helvetica Neue"/>
          <w:sz w:val="22"/>
          <w:szCs w:val="22"/>
        </w:rPr>
      </w:pPr>
      <w:r w:rsidRPr="00007F83">
        <w:rPr>
          <w:rFonts w:ascii="Helvetica Neue" w:hAnsi="Helvetica Neue"/>
          <w:sz w:val="22"/>
          <w:szCs w:val="22"/>
        </w:rPr>
        <w:lastRenderedPageBreak/>
        <w:t>Safety glasses or goggles</w:t>
      </w:r>
      <w:r w:rsidRPr="00007F83">
        <w:rPr>
          <w:rFonts w:ascii="Helvetica Neue" w:hAnsi="Helvetica Neue"/>
        </w:rPr>
        <w:t xml:space="preserve"> </w:t>
      </w:r>
    </w:p>
    <w:p w14:paraId="6ED1DF80" w14:textId="77777777" w:rsidR="003854EA" w:rsidRPr="00007F83" w:rsidRDefault="003854EA" w:rsidP="003854EA">
      <w:pPr>
        <w:pStyle w:val="BodyText"/>
        <w:numPr>
          <w:ilvl w:val="1"/>
          <w:numId w:val="29"/>
        </w:numPr>
        <w:tabs>
          <w:tab w:val="left" w:pos="720"/>
        </w:tabs>
        <w:contextualSpacing/>
        <w:rPr>
          <w:rFonts w:ascii="Helvetica Neue" w:hAnsi="Helvetica Neue"/>
          <w:sz w:val="22"/>
          <w:szCs w:val="22"/>
        </w:rPr>
      </w:pPr>
      <w:r w:rsidRPr="00007F83">
        <w:rPr>
          <w:rFonts w:ascii="Helvetica Neue" w:hAnsi="Helvetica Neue"/>
          <w:sz w:val="22"/>
          <w:szCs w:val="22"/>
        </w:rPr>
        <w:t>Dust mask or respirator</w:t>
      </w:r>
    </w:p>
    <w:p w14:paraId="047823B2" w14:textId="77777777" w:rsidR="003854EA" w:rsidRPr="00007F83" w:rsidRDefault="003854EA" w:rsidP="003854EA">
      <w:pPr>
        <w:pStyle w:val="BodyText"/>
        <w:ind w:left="90" w:right="150"/>
        <w:contextualSpacing/>
        <w:rPr>
          <w:rFonts w:ascii="Helvetica Neue" w:hAnsi="Helvetica Neue" w:cs="Calibri"/>
          <w:sz w:val="22"/>
          <w:szCs w:val="22"/>
        </w:rPr>
        <w:sectPr w:rsidR="003854EA" w:rsidRPr="00007F83" w:rsidSect="003854EA">
          <w:type w:val="continuous"/>
          <w:pgSz w:w="12240" w:h="15840"/>
          <w:pgMar w:top="1440" w:right="1440" w:bottom="1440" w:left="1440" w:header="720" w:footer="720" w:gutter="0"/>
          <w:cols w:num="2" w:space="720"/>
        </w:sectPr>
      </w:pPr>
    </w:p>
    <w:p w14:paraId="0FFE1040" w14:textId="77777777" w:rsidR="003854EA" w:rsidRPr="00007F83" w:rsidRDefault="003854EA" w:rsidP="003854EA">
      <w:pPr>
        <w:pStyle w:val="BodyText"/>
        <w:ind w:left="90"/>
        <w:contextualSpacing/>
        <w:rPr>
          <w:rFonts w:ascii="Helvetica Neue" w:hAnsi="Helvetica Neue" w:cs="Calibri"/>
          <w:sz w:val="16"/>
          <w:szCs w:val="16"/>
        </w:rPr>
      </w:pPr>
    </w:p>
    <w:p w14:paraId="20C21DA6" w14:textId="77777777" w:rsidR="003854EA" w:rsidRPr="00007F83" w:rsidRDefault="003854EA" w:rsidP="003854EA">
      <w:pPr>
        <w:pStyle w:val="BodyText"/>
        <w:ind w:left="90"/>
        <w:contextualSpacing/>
        <w:rPr>
          <w:rFonts w:ascii="Helvetica Neue" w:hAnsi="Helvetica Neue"/>
          <w:sz w:val="22"/>
          <w:szCs w:val="22"/>
        </w:rPr>
      </w:pPr>
      <w:r w:rsidRPr="00007F83">
        <w:rPr>
          <w:rFonts w:ascii="Helvetica Neue" w:hAnsi="Helvetica Neue" w:cs="Calibri"/>
          <w:sz w:val="22"/>
          <w:szCs w:val="22"/>
        </w:rPr>
        <w:t>Families using pesticides should always be advised to wash hands after use and never</w:t>
      </w:r>
      <w:r w:rsidRPr="00007F83">
        <w:rPr>
          <w:rFonts w:ascii="Helvetica Neue" w:hAnsi="Helvetica Neue"/>
          <w:sz w:val="22"/>
          <w:szCs w:val="22"/>
        </w:rPr>
        <w:t xml:space="preserve"> smoke, eat, or drink while using </w:t>
      </w:r>
      <w:r w:rsidRPr="00007F83">
        <w:rPr>
          <w:rFonts w:ascii="Helvetica Neue" w:hAnsi="Helvetica Neue" w:cs="Calibri"/>
          <w:sz w:val="22"/>
          <w:szCs w:val="22"/>
        </w:rPr>
        <w:t xml:space="preserve">the products. For more information on pesticide safety, the Environmental Protection Agency, Office of Pesticide Programs (EPA/OPP) supports the National Pesticide Information Center. The </w:t>
      </w:r>
      <w:r w:rsidRPr="00007F83">
        <w:rPr>
          <w:rFonts w:ascii="Helvetica Neue" w:hAnsi="Helvetica Neue"/>
          <w:sz w:val="22"/>
          <w:szCs w:val="22"/>
        </w:rPr>
        <w:t xml:space="preserve">number is (800) 858-7378 and their website is: </w:t>
      </w:r>
      <w:hyperlink r:id="rId31">
        <w:r w:rsidRPr="00007F83">
          <w:rPr>
            <w:rFonts w:ascii="Helvetica Neue" w:hAnsi="Helvetica Neue"/>
            <w:sz w:val="22"/>
            <w:szCs w:val="22"/>
            <w:u w:val="single" w:color="0079C1"/>
          </w:rPr>
          <w:t>www.</w:t>
        </w:r>
      </w:hyperlink>
      <w:hyperlink r:id="rId32">
        <w:r w:rsidRPr="00007F83">
          <w:rPr>
            <w:rFonts w:ascii="Helvetica Neue" w:hAnsi="Helvetica Neue"/>
            <w:sz w:val="22"/>
            <w:szCs w:val="22"/>
            <w:u w:val="single" w:color="0079C1"/>
          </w:rPr>
          <w:t>npic.orst.edu</w:t>
        </w:r>
      </w:hyperlink>
      <w:r w:rsidRPr="00007F83">
        <w:rPr>
          <w:rFonts w:ascii="Helvetica Neue" w:hAnsi="Helvetica Neue"/>
          <w:sz w:val="22"/>
          <w:szCs w:val="22"/>
        </w:rPr>
        <w:t>.</w:t>
      </w:r>
    </w:p>
    <w:p w14:paraId="51F83E33" w14:textId="77777777" w:rsidR="003854EA" w:rsidRPr="00007F83" w:rsidRDefault="003854EA" w:rsidP="003854EA">
      <w:pPr>
        <w:pStyle w:val="ListParagraph"/>
        <w:rPr>
          <w:rFonts w:ascii="Helvetica Neue" w:hAnsi="Helvetica Neue"/>
          <w:sz w:val="20"/>
          <w:szCs w:val="20"/>
        </w:rPr>
      </w:pPr>
    </w:p>
    <w:p w14:paraId="3B76FCA6" w14:textId="77777777" w:rsidR="003854EA" w:rsidRPr="00007F83" w:rsidRDefault="003854EA" w:rsidP="003854EA">
      <w:pPr>
        <w:pStyle w:val="ListParagraph"/>
        <w:rPr>
          <w:rFonts w:ascii="Helvetica Neue" w:hAnsi="Helvetica Neue"/>
          <w:sz w:val="20"/>
          <w:szCs w:val="20"/>
        </w:rPr>
      </w:pPr>
    </w:p>
    <w:p w14:paraId="5EC74924" w14:textId="77777777" w:rsidR="003854EA" w:rsidRPr="00007F83" w:rsidRDefault="003854EA" w:rsidP="003854EA">
      <w:pPr>
        <w:pStyle w:val="BodyText"/>
        <w:tabs>
          <w:tab w:val="left" w:pos="730"/>
        </w:tabs>
        <w:ind w:left="0" w:right="152"/>
        <w:contextualSpacing/>
        <w:rPr>
          <w:rFonts w:ascii="Helvetica Neue" w:hAnsi="Helvetica Neue" w:cs="Arial"/>
          <w:color w:val="0079C1"/>
          <w:sz w:val="26"/>
          <w:szCs w:val="26"/>
        </w:rPr>
      </w:pPr>
      <w:r w:rsidRPr="00007F83">
        <w:rPr>
          <w:rFonts w:ascii="Helvetica Neue" w:hAnsi="Helvetica Neue" w:cs="Arial"/>
          <w:color w:val="0079C1"/>
          <w:sz w:val="26"/>
          <w:szCs w:val="26"/>
        </w:rPr>
        <w:t>Bed Bug Prevention and Removal</w:t>
      </w:r>
    </w:p>
    <w:p w14:paraId="1E4DC5F1" w14:textId="77777777" w:rsidR="003854EA" w:rsidRPr="00007F83" w:rsidRDefault="003854EA" w:rsidP="003854EA">
      <w:pPr>
        <w:pStyle w:val="BodyText"/>
        <w:tabs>
          <w:tab w:val="left" w:pos="730"/>
        </w:tabs>
        <w:ind w:left="0" w:right="152"/>
        <w:contextualSpacing/>
        <w:rPr>
          <w:rFonts w:ascii="Helvetica Neue" w:hAnsi="Helvetica Neue" w:cs="Arial"/>
          <w:color w:val="0079C1"/>
          <w:sz w:val="26"/>
          <w:szCs w:val="26"/>
        </w:rPr>
      </w:pPr>
    </w:p>
    <w:p w14:paraId="28AF7C8E" w14:textId="77777777" w:rsidR="003854EA" w:rsidRPr="00007F83" w:rsidRDefault="003854EA" w:rsidP="003854EA">
      <w:pPr>
        <w:pStyle w:val="BodyText"/>
        <w:tabs>
          <w:tab w:val="left" w:pos="730"/>
        </w:tabs>
        <w:ind w:left="0" w:right="152"/>
        <w:contextualSpacing/>
        <w:rPr>
          <w:rFonts w:ascii="Helvetica Neue" w:hAnsi="Helvetica Neue"/>
          <w:sz w:val="22"/>
          <w:szCs w:val="22"/>
        </w:rPr>
      </w:pPr>
      <w:r w:rsidRPr="00007F83">
        <w:rPr>
          <w:rFonts w:ascii="Helvetica Neue" w:hAnsi="Helvetica Neue"/>
          <w:sz w:val="22"/>
          <w:szCs w:val="22"/>
        </w:rPr>
        <w:t>When returning home from travel or somewhere that may have had bed bugs, families should be advised to s</w:t>
      </w:r>
      <w:r w:rsidRPr="00007F83">
        <w:rPr>
          <w:rFonts w:ascii="Helvetica Neue" w:hAnsi="Helvetica Neue" w:cs="Calibri"/>
          <w:sz w:val="22"/>
          <w:szCs w:val="22"/>
        </w:rPr>
        <w:t xml:space="preserve">tore belongings in sealed bags until they can be carefully inspected with a flashlight or magnifying </w:t>
      </w:r>
      <w:r w:rsidRPr="00007F83">
        <w:rPr>
          <w:rFonts w:ascii="Helvetica Neue" w:hAnsi="Helvetica Neue"/>
          <w:sz w:val="22"/>
          <w:szCs w:val="22"/>
        </w:rPr>
        <w:t xml:space="preserve">glass. </w:t>
      </w:r>
      <w:r w:rsidRPr="00007F83">
        <w:rPr>
          <w:rFonts w:ascii="Helvetica Neue" w:hAnsi="Helvetica Neue" w:cs="Calibri"/>
          <w:sz w:val="22"/>
          <w:szCs w:val="22"/>
        </w:rPr>
        <w:t xml:space="preserve">If bedbugs are found, non-flammable items and clothing should be immediately put in the clothes dryer on the highest heat setting for 30 minutes to kill them. Flammable items should be discarded, if possible. </w:t>
      </w:r>
      <w:r w:rsidRPr="00007F83">
        <w:rPr>
          <w:rFonts w:ascii="Helvetica Neue" w:hAnsi="Helvetica Neue"/>
          <w:sz w:val="22"/>
          <w:szCs w:val="22"/>
        </w:rPr>
        <w:t>Clothing from a suitcase should be unpacked and put directly into a clothes washer and hot dryer.</w:t>
      </w:r>
    </w:p>
    <w:p w14:paraId="6F4A0A6E" w14:textId="77777777" w:rsidR="003854EA" w:rsidRPr="00007F83" w:rsidRDefault="003854EA" w:rsidP="003854EA">
      <w:pPr>
        <w:pStyle w:val="BodyText"/>
        <w:tabs>
          <w:tab w:val="left" w:pos="730"/>
        </w:tabs>
        <w:ind w:left="0" w:right="152"/>
        <w:contextualSpacing/>
        <w:rPr>
          <w:rFonts w:ascii="Helvetica Neue" w:hAnsi="Helvetica Neue"/>
          <w:sz w:val="22"/>
          <w:szCs w:val="22"/>
        </w:rPr>
      </w:pPr>
    </w:p>
    <w:p w14:paraId="067F1CAB" w14:textId="72040BED" w:rsidR="003854EA" w:rsidRPr="00007F83" w:rsidRDefault="003854EA" w:rsidP="003854EA">
      <w:pPr>
        <w:pStyle w:val="BodyText"/>
        <w:tabs>
          <w:tab w:val="left" w:pos="730"/>
        </w:tabs>
        <w:ind w:left="0" w:right="152"/>
        <w:contextualSpacing/>
        <w:rPr>
          <w:rFonts w:ascii="Helvetica Neue" w:hAnsi="Helvetica Neue"/>
          <w:sz w:val="22"/>
          <w:szCs w:val="22"/>
        </w:rPr>
      </w:pPr>
      <w:r w:rsidRPr="00007F83">
        <w:rPr>
          <w:rFonts w:ascii="Helvetica Neue" w:hAnsi="Helvetica Neue"/>
          <w:sz w:val="22"/>
          <w:szCs w:val="22"/>
        </w:rPr>
        <w:t xml:space="preserve">Regular maintenance in a home to reduce the possibility of bed bug infestation includes recommendations to regularly wash and dry bedding and </w:t>
      </w:r>
      <w:r w:rsidRPr="00007F83">
        <w:rPr>
          <w:rFonts w:ascii="Helvetica Neue" w:hAnsi="Helvetica Neue" w:cs="Calibri"/>
          <w:sz w:val="22"/>
          <w:szCs w:val="22"/>
        </w:rPr>
        <w:t>any clothing that touches the floor and throwing</w:t>
      </w:r>
      <w:r w:rsidRPr="00007F83">
        <w:rPr>
          <w:rFonts w:ascii="Helvetica Neue" w:hAnsi="Helvetica Neue"/>
          <w:sz w:val="22"/>
          <w:szCs w:val="22"/>
        </w:rPr>
        <w:t xml:space="preserve"> away the </w:t>
      </w:r>
      <w:r w:rsidRPr="00007F83">
        <w:rPr>
          <w:rFonts w:ascii="Helvetica Neue" w:hAnsi="Helvetica Neue" w:cs="Calibri"/>
          <w:sz w:val="22"/>
          <w:szCs w:val="22"/>
        </w:rPr>
        <w:t xml:space="preserve">vacuum bag or contents right away after </w:t>
      </w:r>
      <w:r w:rsidRPr="00007F83">
        <w:rPr>
          <w:rFonts w:ascii="Helvetica Neue" w:hAnsi="Helvetica Neue"/>
          <w:sz w:val="22"/>
          <w:szCs w:val="22"/>
        </w:rPr>
        <w:t>vacuuming.</w:t>
      </w:r>
    </w:p>
    <w:p w14:paraId="204A779D" w14:textId="77777777" w:rsidR="003854EA" w:rsidRPr="00007F83" w:rsidRDefault="003854EA">
      <w:pPr>
        <w:rPr>
          <w:rFonts w:ascii="Helvetica Neue" w:eastAsia="Calibri" w:hAnsi="Helvetica Neue"/>
          <w:sz w:val="22"/>
          <w:szCs w:val="22"/>
        </w:rPr>
      </w:pPr>
      <w:r w:rsidRPr="00007F83">
        <w:rPr>
          <w:rFonts w:ascii="Helvetica Neue" w:hAnsi="Helvetica Neue"/>
          <w:sz w:val="22"/>
          <w:szCs w:val="22"/>
        </w:rPr>
        <w:br w:type="page"/>
      </w:r>
    </w:p>
    <w:p w14:paraId="77D2D641" w14:textId="292BCFF8" w:rsidR="003854EA" w:rsidRPr="00007F83" w:rsidRDefault="003854EA" w:rsidP="003854EA">
      <w:pPr>
        <w:spacing w:line="276" w:lineRule="auto"/>
        <w:rPr>
          <w:rFonts w:ascii="Helvetica Neue" w:hAnsi="Helvetica Neue"/>
          <w:b/>
          <w:sz w:val="32"/>
        </w:rPr>
      </w:pPr>
      <w:r w:rsidRPr="00007F83">
        <w:rPr>
          <w:rFonts w:ascii="Helvetica Neue" w:hAnsi="Helvetica Neue"/>
          <w:b/>
          <w:sz w:val="32"/>
        </w:rPr>
        <w:lastRenderedPageBreak/>
        <w:t>Chapter 11 – Home Safety</w:t>
      </w:r>
    </w:p>
    <w:p w14:paraId="26D3DF57" w14:textId="77777777" w:rsidR="003854EA" w:rsidRPr="00007F83" w:rsidRDefault="003854EA" w:rsidP="003854EA">
      <w:pPr>
        <w:spacing w:line="276" w:lineRule="auto"/>
        <w:rPr>
          <w:rFonts w:ascii="Helvetica Neue" w:hAnsi="Helvetica Neue"/>
          <w:b/>
          <w:sz w:val="32"/>
        </w:rPr>
      </w:pPr>
    </w:p>
    <w:p w14:paraId="64D4F343" w14:textId="6FB30B72" w:rsidR="003854EA" w:rsidRPr="00007F83" w:rsidRDefault="003854EA" w:rsidP="003854EA">
      <w:pPr>
        <w:pStyle w:val="BodyText"/>
        <w:spacing w:before="85"/>
        <w:ind w:left="0"/>
        <w:contextualSpacing/>
        <w:rPr>
          <w:rFonts w:ascii="Helvetica Neue" w:hAnsi="Helvetica Neue"/>
        </w:rPr>
      </w:pPr>
      <w:r w:rsidRPr="00007F83">
        <w:rPr>
          <w:rFonts w:ascii="Helvetica Neue" w:hAnsi="Helvetica Neue" w:cs="Calibri"/>
          <w:sz w:val="22"/>
          <w:szCs w:val="22"/>
        </w:rPr>
        <w:t xml:space="preserve">When it comes to safety, preventing </w:t>
      </w:r>
      <w:r w:rsidRPr="00007F83">
        <w:rPr>
          <w:rFonts w:ascii="Helvetica Neue" w:hAnsi="Helvetica Neue"/>
          <w:sz w:val="22"/>
          <w:szCs w:val="22"/>
        </w:rPr>
        <w:t xml:space="preserve">injuries at home is important for people </w:t>
      </w:r>
      <w:r w:rsidRPr="00007F83">
        <w:rPr>
          <w:rFonts w:ascii="Helvetica Neue" w:hAnsi="Helvetica Neue" w:cs="Calibri"/>
          <w:sz w:val="22"/>
          <w:szCs w:val="22"/>
        </w:rPr>
        <w:t xml:space="preserve">of all ages. A family member’s chances of getting hurt </w:t>
      </w:r>
      <w:r w:rsidRPr="00007F83">
        <w:rPr>
          <w:rFonts w:ascii="Helvetica Neue" w:hAnsi="Helvetica Neue"/>
          <w:sz w:val="22"/>
          <w:szCs w:val="22"/>
        </w:rPr>
        <w:t>at home are much higher than at work or school. Very young children and older adults are the most likely to get hurt. The leading causes of death and injury in the home are:</w:t>
      </w:r>
    </w:p>
    <w:p w14:paraId="58854ACC" w14:textId="77777777" w:rsidR="003854EA" w:rsidRPr="00007F83" w:rsidRDefault="003854EA" w:rsidP="003854EA">
      <w:pPr>
        <w:pStyle w:val="BodyText"/>
        <w:tabs>
          <w:tab w:val="left" w:pos="483"/>
        </w:tabs>
        <w:contextualSpacing/>
        <w:rPr>
          <w:rFonts w:ascii="Helvetica Neue" w:hAnsi="Helvetica Neue"/>
          <w:sz w:val="22"/>
          <w:szCs w:val="22"/>
        </w:rPr>
      </w:pPr>
    </w:p>
    <w:p w14:paraId="0C935ED0" w14:textId="77777777" w:rsidR="003854EA" w:rsidRPr="00007F83" w:rsidRDefault="003854EA" w:rsidP="003854EA">
      <w:pPr>
        <w:pStyle w:val="BodyText"/>
        <w:tabs>
          <w:tab w:val="left" w:pos="483"/>
        </w:tabs>
        <w:contextualSpacing/>
        <w:rPr>
          <w:rFonts w:ascii="Helvetica Neue" w:hAnsi="Helvetica Neue"/>
          <w:sz w:val="20"/>
          <w:szCs w:val="20"/>
        </w:rPr>
        <w:sectPr w:rsidR="003854EA" w:rsidRPr="00007F83" w:rsidSect="003854EA">
          <w:type w:val="continuous"/>
          <w:pgSz w:w="12240" w:h="15840"/>
          <w:pgMar w:top="1440" w:right="1440" w:bottom="1440" w:left="1440" w:header="180" w:footer="285" w:gutter="0"/>
          <w:pgNumType w:start="43"/>
          <w:cols w:space="720"/>
        </w:sectPr>
      </w:pPr>
    </w:p>
    <w:p w14:paraId="0CA8F7DB" w14:textId="77777777" w:rsidR="003854EA" w:rsidRPr="00007F83" w:rsidRDefault="003854EA" w:rsidP="003854EA">
      <w:pPr>
        <w:pStyle w:val="BodyText"/>
        <w:numPr>
          <w:ilvl w:val="0"/>
          <w:numId w:val="32"/>
        </w:numPr>
        <w:tabs>
          <w:tab w:val="left" w:pos="483"/>
        </w:tabs>
        <w:ind w:left="483"/>
        <w:contextualSpacing/>
        <w:rPr>
          <w:rFonts w:ascii="Helvetica Neue" w:hAnsi="Helvetica Neue"/>
          <w:sz w:val="22"/>
          <w:szCs w:val="22"/>
        </w:rPr>
      </w:pPr>
      <w:r w:rsidRPr="00007F83">
        <w:rPr>
          <w:rFonts w:ascii="Helvetica Neue" w:hAnsi="Helvetica Neue"/>
          <w:sz w:val="22"/>
          <w:szCs w:val="22"/>
        </w:rPr>
        <w:lastRenderedPageBreak/>
        <w:t>Falls</w:t>
      </w:r>
    </w:p>
    <w:p w14:paraId="49393911" w14:textId="77777777" w:rsidR="003854EA" w:rsidRPr="00007F83" w:rsidRDefault="003854EA" w:rsidP="003854EA">
      <w:pPr>
        <w:pStyle w:val="BodyText"/>
        <w:numPr>
          <w:ilvl w:val="0"/>
          <w:numId w:val="32"/>
        </w:numPr>
        <w:tabs>
          <w:tab w:val="left" w:pos="483"/>
        </w:tabs>
        <w:spacing w:before="5"/>
        <w:ind w:left="483"/>
        <w:contextualSpacing/>
        <w:rPr>
          <w:rFonts w:ascii="Helvetica Neue" w:hAnsi="Helvetica Neue"/>
          <w:sz w:val="22"/>
          <w:szCs w:val="22"/>
        </w:rPr>
      </w:pPr>
      <w:r w:rsidRPr="00007F83">
        <w:rPr>
          <w:rFonts w:ascii="Helvetica Neue" w:hAnsi="Helvetica Neue"/>
          <w:sz w:val="22"/>
          <w:szCs w:val="22"/>
        </w:rPr>
        <w:t>Poisoning</w:t>
      </w:r>
    </w:p>
    <w:p w14:paraId="334F16F8" w14:textId="77777777" w:rsidR="003854EA" w:rsidRPr="00007F83" w:rsidRDefault="003854EA" w:rsidP="003854EA">
      <w:pPr>
        <w:pStyle w:val="BodyText"/>
        <w:numPr>
          <w:ilvl w:val="0"/>
          <w:numId w:val="32"/>
        </w:numPr>
        <w:tabs>
          <w:tab w:val="left" w:pos="483"/>
        </w:tabs>
        <w:spacing w:before="5"/>
        <w:ind w:left="483"/>
        <w:contextualSpacing/>
        <w:rPr>
          <w:rFonts w:ascii="Helvetica Neue" w:hAnsi="Helvetica Neue"/>
          <w:sz w:val="22"/>
          <w:szCs w:val="22"/>
        </w:rPr>
      </w:pPr>
      <w:r w:rsidRPr="00007F83">
        <w:rPr>
          <w:rFonts w:ascii="Helvetica Neue" w:hAnsi="Helvetica Neue"/>
          <w:noProof/>
        </w:rPr>
        <mc:AlternateContent>
          <mc:Choice Requires="wps">
            <w:drawing>
              <wp:anchor distT="91440" distB="91440" distL="114300" distR="114300" simplePos="0" relativeHeight="251707392" behindDoc="0" locked="0" layoutInCell="1" allowOverlap="1" wp14:anchorId="378E9AF9" wp14:editId="74DC26B5">
                <wp:simplePos x="0" y="0"/>
                <wp:positionH relativeFrom="column">
                  <wp:posOffset>-381000</wp:posOffset>
                </wp:positionH>
                <wp:positionV relativeFrom="paragraph">
                  <wp:posOffset>548640</wp:posOffset>
                </wp:positionV>
                <wp:extent cx="7762875" cy="457200"/>
                <wp:effectExtent l="0" t="0" r="9525" b="0"/>
                <wp:wrapTopAndBottom/>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457200"/>
                        </a:xfrm>
                        <a:prstGeom prst="rect">
                          <a:avLst/>
                        </a:prstGeom>
                        <a:solidFill>
                          <a:schemeClr val="tx2">
                            <a:lumMod val="20000"/>
                            <a:lumOff val="80000"/>
                          </a:schemeClr>
                        </a:solidFill>
                        <a:ln w="9525">
                          <a:noFill/>
                          <a:miter lim="800000"/>
                          <a:headEnd/>
                          <a:tailEnd/>
                        </a:ln>
                      </wps:spPr>
                      <wps:txbx>
                        <w:txbxContent>
                          <w:p w14:paraId="44F28175" w14:textId="77777777" w:rsidR="00AA729F" w:rsidRPr="00DB56EC" w:rsidRDefault="00AA729F" w:rsidP="003854EA">
                            <w:pPr>
                              <w:pStyle w:val="Heading4"/>
                              <w:spacing w:line="255" w:lineRule="auto"/>
                              <w:ind w:right="215"/>
                              <w:jc w:val="center"/>
                              <w:rPr>
                                <w:b/>
                                <w:i w:val="0"/>
                              </w:rPr>
                            </w:pPr>
                            <w:r w:rsidRPr="00DB56EC">
                              <w:rPr>
                                <w:b/>
                                <w:color w:val="0079C1"/>
                              </w:rPr>
                              <w:t xml:space="preserve">Where Do </w:t>
                            </w:r>
                            <w:r>
                              <w:rPr>
                                <w:b/>
                                <w:color w:val="0079C1"/>
                              </w:rPr>
                              <w:t>Home Safety</w:t>
                            </w:r>
                            <w:r w:rsidRPr="00DB56EC">
                              <w:rPr>
                                <w:b/>
                                <w:color w:val="0079C1"/>
                              </w:rPr>
                              <w:t xml:space="preserve"> Risks Come </w:t>
                            </w:r>
                            <w:proofErr w:type="gramStart"/>
                            <w:r w:rsidRPr="00DB56EC">
                              <w:rPr>
                                <w:b/>
                                <w:color w:val="0079C1"/>
                              </w:rPr>
                              <w:t>From</w:t>
                            </w:r>
                            <w:proofErr w:type="gramEnd"/>
                            <w:r w:rsidRPr="00DB56EC">
                              <w:rPr>
                                <w:b/>
                                <w:color w:val="0079C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E9AF9" id="_x0000_s1030" type="#_x0000_t202" style="position:absolute;left:0;text-align:left;margin-left:-30pt;margin-top:43.2pt;width:611.25pt;height:36pt;z-index:251707392;visibility:visible;mso-wrap-style:square;mso-width-percent:0;mso-height-percent:0;mso-wrap-distance-left:9pt;mso-wrap-distance-top:7.2pt;mso-wrap-distance-right:9pt;mso-wrap-distance-bottom:7.2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" fillcolor="#d5dce4 [671]" stroked="f">
                <v:textbox>
                  <w:txbxContent>
                    <w:p w14:paraId="44F28175" w14:textId="77777777" w:rsidR="00AA729F" w:rsidRPr="00DB56EC" w:rsidRDefault="00AA729F" w:rsidP="003854EA">
                      <w:pPr>
                        <w:pStyle w:val="Heading4"/>
                        <w:spacing w:line="255" w:lineRule="auto"/>
                        <w:ind w:right="215"/>
                        <w:jc w:val="center"/>
                        <w:rPr>
                          <w:b/>
                          <w:i w:val="0"/>
                        </w:rPr>
                      </w:pPr>
                      <w:r w:rsidRPr="00DB56EC">
                        <w:rPr>
                          <w:b/>
                          <w:color w:val="0079C1"/>
                        </w:rPr>
                        <w:t xml:space="preserve">Where Do </w:t>
                      </w:r>
                      <w:r>
                        <w:rPr>
                          <w:b/>
                          <w:color w:val="0079C1"/>
                        </w:rPr>
                        <w:t>Home Safety</w:t>
                      </w:r>
                      <w:r w:rsidRPr="00DB56EC">
                        <w:rPr>
                          <w:b/>
                          <w:color w:val="0079C1"/>
                        </w:rPr>
                        <w:t xml:space="preserve"> Risks Come </w:t>
                      </w:r>
                      <w:proofErr w:type="gramStart"/>
                      <w:r w:rsidRPr="00DB56EC">
                        <w:rPr>
                          <w:b/>
                          <w:color w:val="0079C1"/>
                        </w:rPr>
                        <w:t>From</w:t>
                      </w:r>
                      <w:proofErr w:type="gramEnd"/>
                      <w:r w:rsidRPr="00DB56EC">
                        <w:rPr>
                          <w:b/>
                          <w:color w:val="0079C1"/>
                        </w:rPr>
                        <w:t>?</w:t>
                      </w:r>
                    </w:p>
                  </w:txbxContent>
                </v:textbox>
                <w10:wrap type="topAndBottom"/>
              </v:shape>
            </w:pict>
          </mc:Fallback>
        </mc:AlternateContent>
      </w:r>
      <w:r w:rsidRPr="00007F83">
        <w:rPr>
          <w:rFonts w:ascii="Helvetica Neue" w:hAnsi="Helvetica Neue"/>
          <w:sz w:val="22"/>
          <w:szCs w:val="22"/>
        </w:rPr>
        <w:t>Fires or burns</w:t>
      </w:r>
    </w:p>
    <w:p w14:paraId="7C31011B" w14:textId="77777777" w:rsidR="003854EA" w:rsidRPr="00007F83" w:rsidRDefault="003854EA" w:rsidP="003854EA">
      <w:pPr>
        <w:spacing w:before="5"/>
        <w:contextualSpacing/>
        <w:rPr>
          <w:rFonts w:ascii="Helvetica Neue" w:hAnsi="Helvetica Neue"/>
        </w:rPr>
      </w:pPr>
    </w:p>
    <w:p w14:paraId="7F0460EA" w14:textId="77777777" w:rsidR="003854EA" w:rsidRPr="00007F83" w:rsidRDefault="003854EA" w:rsidP="003854EA">
      <w:pPr>
        <w:pStyle w:val="BodyText"/>
        <w:numPr>
          <w:ilvl w:val="0"/>
          <w:numId w:val="32"/>
        </w:numPr>
        <w:tabs>
          <w:tab w:val="left" w:pos="483"/>
        </w:tabs>
        <w:ind w:left="483"/>
        <w:contextualSpacing/>
        <w:rPr>
          <w:rFonts w:ascii="Helvetica Neue" w:hAnsi="Helvetica Neue"/>
          <w:sz w:val="22"/>
          <w:szCs w:val="22"/>
        </w:rPr>
      </w:pPr>
      <w:r w:rsidRPr="00007F83">
        <w:rPr>
          <w:rFonts w:ascii="Helvetica Neue" w:hAnsi="Helvetica Neue"/>
          <w:sz w:val="22"/>
          <w:szCs w:val="22"/>
        </w:rPr>
        <w:lastRenderedPageBreak/>
        <w:t>Blocked airway</w:t>
      </w:r>
    </w:p>
    <w:p w14:paraId="6606F7CD" w14:textId="77777777" w:rsidR="003854EA" w:rsidRPr="00007F83" w:rsidRDefault="003854EA" w:rsidP="003854EA">
      <w:pPr>
        <w:pStyle w:val="BodyText"/>
        <w:numPr>
          <w:ilvl w:val="0"/>
          <w:numId w:val="32"/>
        </w:numPr>
        <w:tabs>
          <w:tab w:val="left" w:pos="483"/>
        </w:tabs>
        <w:ind w:left="483"/>
        <w:contextualSpacing/>
        <w:rPr>
          <w:rFonts w:ascii="Helvetica Neue" w:hAnsi="Helvetica Neue"/>
          <w:sz w:val="22"/>
          <w:szCs w:val="22"/>
        </w:rPr>
      </w:pPr>
      <w:r w:rsidRPr="00007F83">
        <w:rPr>
          <w:rFonts w:ascii="Helvetica Neue" w:hAnsi="Helvetica Neue"/>
          <w:sz w:val="22"/>
          <w:szCs w:val="22"/>
        </w:rPr>
        <w:t>Drowning</w:t>
      </w:r>
    </w:p>
    <w:p w14:paraId="345D6AFC" w14:textId="1AED794E" w:rsidR="003854EA" w:rsidRPr="00007F83" w:rsidRDefault="003854EA" w:rsidP="003854EA">
      <w:pPr>
        <w:pStyle w:val="BodyText"/>
        <w:numPr>
          <w:ilvl w:val="0"/>
          <w:numId w:val="32"/>
        </w:numPr>
        <w:tabs>
          <w:tab w:val="left" w:pos="483"/>
        </w:tabs>
        <w:ind w:left="483"/>
        <w:contextualSpacing/>
        <w:rPr>
          <w:rFonts w:ascii="Helvetica Neue" w:hAnsi="Helvetica Neue"/>
          <w:sz w:val="22"/>
          <w:szCs w:val="22"/>
        </w:rPr>
      </w:pPr>
      <w:r w:rsidRPr="00007F83">
        <w:rPr>
          <w:rFonts w:ascii="Helvetica Neue" w:hAnsi="Helvetica Neue"/>
          <w:sz w:val="22"/>
          <w:szCs w:val="22"/>
        </w:rPr>
        <w:t>Weapons</w:t>
      </w:r>
    </w:p>
    <w:p w14:paraId="7EDE1485" w14:textId="77777777" w:rsidR="003854EA" w:rsidRPr="00007F83" w:rsidRDefault="003854EA" w:rsidP="003854EA">
      <w:pPr>
        <w:pStyle w:val="BodyText"/>
        <w:ind w:left="100" w:right="274"/>
        <w:contextualSpacing/>
        <w:jc w:val="both"/>
        <w:rPr>
          <w:rFonts w:ascii="Helvetica Neue" w:hAnsi="Helvetica Neue" w:cs="Calibri"/>
          <w:sz w:val="22"/>
          <w:szCs w:val="22"/>
        </w:rPr>
        <w:sectPr w:rsidR="003854EA" w:rsidRPr="00007F83" w:rsidSect="003854EA">
          <w:type w:val="continuous"/>
          <w:pgSz w:w="12240" w:h="15840"/>
          <w:pgMar w:top="1440" w:right="1440" w:bottom="1440" w:left="1440" w:header="180" w:footer="285" w:gutter="0"/>
          <w:pgNumType w:start="12"/>
          <w:cols w:num="2" w:space="720"/>
        </w:sectPr>
      </w:pPr>
    </w:p>
    <w:p w14:paraId="28C61D64" w14:textId="009E1AC7" w:rsidR="003854EA" w:rsidRPr="00007F83" w:rsidRDefault="003854EA" w:rsidP="003854EA">
      <w:pPr>
        <w:pStyle w:val="BodyText"/>
        <w:ind w:left="100" w:right="274"/>
        <w:contextualSpacing/>
        <w:jc w:val="both"/>
        <w:rPr>
          <w:rFonts w:ascii="Helvetica Neue" w:hAnsi="Helvetica Neue"/>
          <w:sz w:val="20"/>
          <w:szCs w:val="20"/>
        </w:rPr>
      </w:pPr>
    </w:p>
    <w:p w14:paraId="53624E88" w14:textId="62F39626" w:rsidR="003854EA" w:rsidRPr="00007F83" w:rsidRDefault="003854EA" w:rsidP="003854EA">
      <w:pPr>
        <w:pStyle w:val="BodyText"/>
        <w:ind w:left="100" w:right="274"/>
        <w:contextualSpacing/>
        <w:jc w:val="both"/>
        <w:rPr>
          <w:rFonts w:ascii="Helvetica Neue" w:hAnsi="Helvetica Neue" w:cs="Calibri"/>
          <w:sz w:val="22"/>
          <w:szCs w:val="22"/>
        </w:rPr>
      </w:pPr>
      <w:r w:rsidRPr="00007F83">
        <w:rPr>
          <w:rFonts w:ascii="Helvetica Neue" w:hAnsi="Helvetica Neue"/>
          <w:sz w:val="22"/>
          <w:szCs w:val="22"/>
        </w:rPr>
        <w:t xml:space="preserve">Falls are the leading cause of deadly and non-deadly accidental injuries for people aged 65 and older. Most falls happen at home and can be inside or outside. </w:t>
      </w:r>
      <w:r w:rsidRPr="00007F83">
        <w:rPr>
          <w:rFonts w:ascii="Helvetica Neue" w:hAnsi="Helvetica Neue" w:cs="Calibri"/>
          <w:sz w:val="22"/>
          <w:szCs w:val="22"/>
        </w:rPr>
        <w:t xml:space="preserve">Most people trip and fall at floor level, not going up or down stairs. Older adults are more likely to be victims of falls, and the resulting injuries can affect their ability to lead an active life, or worse. </w:t>
      </w:r>
    </w:p>
    <w:p w14:paraId="7D6BA300" w14:textId="77777777" w:rsidR="003854EA" w:rsidRPr="00007F83" w:rsidRDefault="003854EA" w:rsidP="003854EA">
      <w:pPr>
        <w:pStyle w:val="BodyText"/>
        <w:ind w:left="100" w:right="274"/>
        <w:contextualSpacing/>
        <w:jc w:val="both"/>
        <w:rPr>
          <w:rFonts w:ascii="Helvetica Neue" w:hAnsi="Helvetica Neue"/>
          <w:sz w:val="20"/>
          <w:szCs w:val="20"/>
        </w:rPr>
      </w:pPr>
    </w:p>
    <w:p w14:paraId="255930E9" w14:textId="232B6EA6" w:rsidR="003854EA" w:rsidRPr="00007F83" w:rsidRDefault="003854EA" w:rsidP="003854EA">
      <w:pPr>
        <w:ind w:left="120" w:right="93"/>
        <w:contextualSpacing/>
        <w:rPr>
          <w:rFonts w:ascii="Helvetica Neue" w:eastAsia="Calibri" w:hAnsi="Helvetica Neue"/>
        </w:rPr>
      </w:pPr>
      <w:r w:rsidRPr="00007F83">
        <w:rPr>
          <w:rFonts w:ascii="Helvetica Neue" w:eastAsia="Calibri" w:hAnsi="Helvetica Neue"/>
        </w:rPr>
        <w:t xml:space="preserve">Young children can get into everyday items that can poison them. Children like to play with things that </w:t>
      </w:r>
      <w:r w:rsidRPr="00007F83">
        <w:rPr>
          <w:rFonts w:ascii="Helvetica Neue" w:eastAsia="Calibri" w:hAnsi="Helvetica Neue" w:cs="Calibri"/>
        </w:rPr>
        <w:t xml:space="preserve">they find because they can look or smell good and by nature they are curious. Children may find new things </w:t>
      </w:r>
      <w:r w:rsidRPr="00007F83">
        <w:rPr>
          <w:rFonts w:ascii="Helvetica Neue" w:eastAsia="Calibri" w:hAnsi="Helvetica Neue"/>
        </w:rPr>
        <w:t>appealing such as medicine, makeup, household chemicals, alcohol or plants. Babies and toddlers will put items in their mouth as they crawl or run around.</w:t>
      </w:r>
    </w:p>
    <w:p w14:paraId="69B62280" w14:textId="439F8E99" w:rsidR="003854EA" w:rsidRPr="00007F83" w:rsidRDefault="003854EA" w:rsidP="003854EA">
      <w:pPr>
        <w:contextualSpacing/>
        <w:rPr>
          <w:rFonts w:ascii="Helvetica Neue" w:hAnsi="Helvetica Neue"/>
          <w:sz w:val="20"/>
          <w:szCs w:val="20"/>
        </w:rPr>
      </w:pPr>
    </w:p>
    <w:p w14:paraId="0B5669C3" w14:textId="4F10BB41" w:rsidR="003854EA" w:rsidRPr="00007F83" w:rsidRDefault="003854EA" w:rsidP="003854EA">
      <w:pPr>
        <w:pStyle w:val="BodyText"/>
        <w:spacing w:before="49"/>
        <w:ind w:left="100" w:right="413"/>
        <w:contextualSpacing/>
        <w:jc w:val="both"/>
        <w:rPr>
          <w:rFonts w:ascii="Helvetica Neue" w:hAnsi="Helvetica Neue" w:cs="Calibri"/>
          <w:sz w:val="22"/>
          <w:szCs w:val="22"/>
        </w:rPr>
      </w:pPr>
      <w:r w:rsidRPr="00007F83">
        <w:rPr>
          <w:rFonts w:ascii="Helvetica Neue" w:hAnsi="Helvetica Neue"/>
          <w:sz w:val="22"/>
          <w:szCs w:val="22"/>
        </w:rPr>
        <w:t xml:space="preserve">Fires and burns are a main cause of death in the </w:t>
      </w:r>
      <w:r w:rsidRPr="00007F83">
        <w:rPr>
          <w:rFonts w:ascii="Helvetica Neue" w:hAnsi="Helvetica Neue" w:cs="Calibri"/>
          <w:sz w:val="22"/>
          <w:szCs w:val="22"/>
        </w:rPr>
        <w:t>home. Older adults are most at risk. They might not</w:t>
      </w:r>
      <w:r w:rsidRPr="00007F83">
        <w:rPr>
          <w:rFonts w:ascii="Helvetica Neue" w:hAnsi="Helvetica Neue"/>
          <w:sz w:val="22"/>
          <w:szCs w:val="22"/>
        </w:rPr>
        <w:t xml:space="preserve"> be able to hear an alarm or get out of their home </w:t>
      </w:r>
      <w:r w:rsidRPr="00007F83">
        <w:rPr>
          <w:rFonts w:ascii="Helvetica Neue" w:hAnsi="Helvetica Neue" w:cs="Calibri"/>
          <w:sz w:val="22"/>
          <w:szCs w:val="22"/>
        </w:rPr>
        <w:t>or apartment quickly. Older adults also may have difficulty seeing, smelling or hearing.</w:t>
      </w:r>
    </w:p>
    <w:p w14:paraId="0D24087A" w14:textId="1A265421" w:rsidR="003854EA" w:rsidRPr="00007F83" w:rsidRDefault="003854EA" w:rsidP="003854EA">
      <w:pPr>
        <w:contextualSpacing/>
        <w:rPr>
          <w:rFonts w:ascii="Helvetica Neue" w:hAnsi="Helvetica Neue"/>
        </w:rPr>
      </w:pPr>
    </w:p>
    <w:p w14:paraId="3A65F15C" w14:textId="4B762B90" w:rsidR="003854EA" w:rsidRPr="00007F83" w:rsidRDefault="003854EA" w:rsidP="003854EA">
      <w:pPr>
        <w:ind w:left="100" w:right="85"/>
        <w:contextualSpacing/>
        <w:rPr>
          <w:rFonts w:ascii="Helvetica Neue" w:eastAsia="Calibri" w:hAnsi="Helvetica Neue" w:cs="Calibri"/>
        </w:rPr>
      </w:pPr>
      <w:r w:rsidRPr="00007F83">
        <w:rPr>
          <w:rFonts w:ascii="Helvetica Neue" w:eastAsia="Arial" w:hAnsi="Helvetica Neue"/>
          <w:noProof/>
          <w:color w:val="0079C1"/>
          <w:sz w:val="26"/>
          <w:szCs w:val="26"/>
        </w:rPr>
        <w:drawing>
          <wp:anchor distT="0" distB="0" distL="114300" distR="114300" simplePos="0" relativeHeight="251712512" behindDoc="0" locked="0" layoutInCell="1" allowOverlap="1" wp14:anchorId="3CC5EF4E" wp14:editId="23A17650">
            <wp:simplePos x="0" y="0"/>
            <wp:positionH relativeFrom="column">
              <wp:posOffset>4736465</wp:posOffset>
            </wp:positionH>
            <wp:positionV relativeFrom="paragraph">
              <wp:posOffset>53975</wp:posOffset>
            </wp:positionV>
            <wp:extent cx="1347470" cy="1669415"/>
            <wp:effectExtent l="0" t="0" r="0" b="6985"/>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747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eastAsia="Calibri" w:hAnsi="Helvetica Neue"/>
        </w:rPr>
        <w:t xml:space="preserve">When a person is choking, a blocked airway can cause them to stop breathing and can be fatal. Children under age 4 and older adults are the most likely to die from choking. People usually choke </w:t>
      </w:r>
      <w:r w:rsidRPr="00007F83">
        <w:rPr>
          <w:rFonts w:ascii="Helvetica Neue" w:eastAsia="Calibri" w:hAnsi="Helvetica Neue" w:cs="Calibri"/>
        </w:rPr>
        <w:t>on food although children can choke on something they find, like a button or a coin.</w:t>
      </w:r>
    </w:p>
    <w:p w14:paraId="73E9235F" w14:textId="1CE43AC9" w:rsidR="003854EA" w:rsidRPr="00007F83" w:rsidRDefault="003854EA" w:rsidP="003854EA">
      <w:pPr>
        <w:contextualSpacing/>
        <w:rPr>
          <w:rFonts w:ascii="Helvetica Neue" w:hAnsi="Helvetica Neue"/>
          <w:sz w:val="20"/>
          <w:szCs w:val="20"/>
        </w:rPr>
      </w:pPr>
    </w:p>
    <w:p w14:paraId="51FEE241" w14:textId="77777777" w:rsidR="003854EA" w:rsidRPr="00007F83" w:rsidRDefault="003854EA" w:rsidP="003854EA">
      <w:pPr>
        <w:ind w:left="100"/>
        <w:contextualSpacing/>
        <w:rPr>
          <w:rFonts w:ascii="Helvetica Neue" w:eastAsia="Calibri" w:hAnsi="Helvetica Neue"/>
        </w:rPr>
      </w:pPr>
      <w:r w:rsidRPr="00007F83">
        <w:rPr>
          <w:rFonts w:ascii="Helvetica Neue" w:eastAsia="Calibri" w:hAnsi="Helvetica Neue" w:cs="Calibri"/>
        </w:rPr>
        <w:t xml:space="preserve">Suffocation happens when a person’s nose, mouth, or </w:t>
      </w:r>
      <w:r w:rsidRPr="00007F83">
        <w:rPr>
          <w:rFonts w:ascii="Helvetica Neue" w:eastAsia="Calibri" w:hAnsi="Helvetica Neue"/>
        </w:rPr>
        <w:t xml:space="preserve">throat is blocked and they can’t breathe. If someone </w:t>
      </w:r>
      <w:r w:rsidRPr="00007F83">
        <w:rPr>
          <w:rFonts w:ascii="Helvetica Neue" w:eastAsia="Calibri" w:hAnsi="Helvetica Neue" w:cs="Calibri"/>
        </w:rPr>
        <w:t xml:space="preserve">stops breathing long enough, they can suffer brain damage or die. Sheets, blankets, and plastic bags can suffocate people or pets who get caught in them. Strangulation deaths and injuries can occur anywhere </w:t>
      </w:r>
      <w:r w:rsidRPr="00007F83">
        <w:rPr>
          <w:rFonts w:ascii="Helvetica Neue" w:eastAsia="Calibri" w:hAnsi="Helvetica Neue"/>
        </w:rPr>
        <w:t xml:space="preserve">in the home. For example, corded window coverings are a risk for young children and pets. </w:t>
      </w:r>
    </w:p>
    <w:p w14:paraId="3A3AC370" w14:textId="77777777" w:rsidR="003854EA" w:rsidRPr="00007F83" w:rsidRDefault="003854EA" w:rsidP="003854EA">
      <w:pPr>
        <w:ind w:left="100"/>
        <w:contextualSpacing/>
        <w:rPr>
          <w:rFonts w:ascii="Helvetica Neue" w:eastAsia="Calibri" w:hAnsi="Helvetica Neue"/>
          <w:sz w:val="20"/>
          <w:szCs w:val="20"/>
        </w:rPr>
      </w:pPr>
    </w:p>
    <w:p w14:paraId="7B6861C5" w14:textId="77777777" w:rsidR="003854EA" w:rsidRPr="00007F83" w:rsidRDefault="003854EA" w:rsidP="003854EA">
      <w:pPr>
        <w:ind w:left="100"/>
        <w:contextualSpacing/>
        <w:rPr>
          <w:rFonts w:ascii="Helvetica Neue" w:eastAsia="Calibri" w:hAnsi="Helvetica Neue"/>
        </w:rPr>
      </w:pPr>
      <w:r w:rsidRPr="00007F83">
        <w:rPr>
          <w:rFonts w:ascii="Helvetica Neue" w:eastAsia="Calibri" w:hAnsi="Helvetica Neue"/>
        </w:rPr>
        <w:lastRenderedPageBreak/>
        <w:t xml:space="preserve">Drowning is a major safety risk at the home. Children aged 1 to 4 have the highest drowning risk. Weapons are also a major safety concern. </w:t>
      </w:r>
    </w:p>
    <w:p w14:paraId="6E7BCAB5" w14:textId="77777777" w:rsidR="003854EA" w:rsidRPr="00007F83" w:rsidRDefault="003854EA" w:rsidP="003854EA">
      <w:pPr>
        <w:ind w:left="100"/>
        <w:contextualSpacing/>
        <w:rPr>
          <w:rFonts w:ascii="Helvetica Neue" w:eastAsia="Calibri" w:hAnsi="Helvetica Neue"/>
          <w:sz w:val="20"/>
          <w:szCs w:val="20"/>
        </w:rPr>
      </w:pPr>
    </w:p>
    <w:p w14:paraId="1E1C839B" w14:textId="77777777" w:rsidR="003854EA" w:rsidRPr="00007F83" w:rsidRDefault="003854EA" w:rsidP="003854EA">
      <w:pPr>
        <w:ind w:left="100"/>
        <w:contextualSpacing/>
        <w:rPr>
          <w:rFonts w:ascii="Helvetica Neue" w:eastAsia="Calibri" w:hAnsi="Helvetica Neue"/>
        </w:rPr>
      </w:pPr>
      <w:r w:rsidRPr="00007F83">
        <w:rPr>
          <w:rFonts w:ascii="Helvetica Neue" w:eastAsia="Calibri" w:hAnsi="Helvetica Neue"/>
        </w:rPr>
        <w:t>Many of these causes of death and injury are preventable.</w:t>
      </w:r>
    </w:p>
    <w:p w14:paraId="46F1A2E8" w14:textId="77777777" w:rsidR="003854EA" w:rsidRPr="00007F83" w:rsidRDefault="003854EA" w:rsidP="003854EA">
      <w:pPr>
        <w:ind w:left="100"/>
        <w:contextualSpacing/>
        <w:rPr>
          <w:rFonts w:ascii="Helvetica Neue" w:eastAsia="Calibri" w:hAnsi="Helvetica Neue"/>
        </w:rPr>
      </w:pPr>
    </w:p>
    <w:p w14:paraId="3F0370B4" w14:textId="77777777" w:rsidR="003854EA" w:rsidRPr="00007F83" w:rsidRDefault="003854EA" w:rsidP="003854EA">
      <w:pPr>
        <w:ind w:left="100"/>
        <w:contextualSpacing/>
        <w:rPr>
          <w:rFonts w:ascii="Helvetica Neue" w:eastAsia="Calibri" w:hAnsi="Helvetica Neue"/>
        </w:rPr>
      </w:pPr>
      <w:r w:rsidRPr="00007F83">
        <w:rPr>
          <w:rFonts w:ascii="Helvetica Neue" w:eastAsia="Calibri" w:hAnsi="Helvetica Neue"/>
        </w:rPr>
        <w:t xml:space="preserve"> </w:t>
      </w:r>
    </w:p>
    <w:p w14:paraId="02077BBE" w14:textId="77777777" w:rsidR="003854EA" w:rsidRPr="00007F83" w:rsidRDefault="003854EA" w:rsidP="003854EA">
      <w:pPr>
        <w:ind w:left="100"/>
        <w:contextualSpacing/>
        <w:rPr>
          <w:rFonts w:ascii="Helvetica Neue" w:eastAsia="Calibri" w:hAnsi="Helvetica Neue"/>
        </w:rPr>
      </w:pPr>
    </w:p>
    <w:p w14:paraId="7422CD09" w14:textId="77777777" w:rsidR="003854EA" w:rsidRPr="00007F83" w:rsidRDefault="003854EA" w:rsidP="003854EA">
      <w:pPr>
        <w:contextualSpacing/>
        <w:rPr>
          <w:rFonts w:ascii="Helvetica Neue" w:eastAsia="Calibri" w:hAnsi="Helvetica Neue" w:cs="Calibri"/>
        </w:rPr>
      </w:pPr>
    </w:p>
    <w:p w14:paraId="7620C822" w14:textId="77777777" w:rsidR="003854EA" w:rsidRPr="00007F83" w:rsidRDefault="003854EA" w:rsidP="003854EA">
      <w:pPr>
        <w:contextualSpacing/>
        <w:rPr>
          <w:rFonts w:ascii="Helvetica Neue" w:eastAsia="Calibri" w:hAnsi="Helvetica Neue" w:cs="Calibri"/>
        </w:rPr>
      </w:pPr>
    </w:p>
    <w:p w14:paraId="62AAA67A" w14:textId="77777777" w:rsidR="003854EA" w:rsidRPr="00007F83" w:rsidRDefault="003854EA" w:rsidP="003854EA">
      <w:pPr>
        <w:contextualSpacing/>
        <w:rPr>
          <w:rFonts w:ascii="Helvetica Neue" w:eastAsia="Calibri" w:hAnsi="Helvetica Neue" w:cs="Calibri"/>
        </w:rPr>
        <w:sectPr w:rsidR="003854EA" w:rsidRPr="00007F83" w:rsidSect="003854EA">
          <w:type w:val="continuous"/>
          <w:pgSz w:w="12240" w:h="15840"/>
          <w:pgMar w:top="1440" w:right="1440" w:bottom="1440" w:left="1440" w:header="720" w:footer="720" w:gutter="0"/>
          <w:cols w:space="282"/>
        </w:sectPr>
      </w:pPr>
    </w:p>
    <w:p w14:paraId="47C18657" w14:textId="77777777" w:rsidR="003854EA" w:rsidRPr="00007F83" w:rsidRDefault="003854EA" w:rsidP="003854EA">
      <w:pPr>
        <w:pStyle w:val="BodyText"/>
        <w:ind w:left="117" w:right="503"/>
        <w:contextualSpacing/>
        <w:rPr>
          <w:rFonts w:ascii="Helvetica Neue" w:hAnsi="Helvetica Neue"/>
          <w:sz w:val="22"/>
          <w:szCs w:val="22"/>
        </w:rPr>
      </w:pPr>
      <w:r w:rsidRPr="00007F83">
        <w:rPr>
          <w:rFonts w:ascii="Helvetica Neue" w:hAnsi="Helvetica Neue"/>
          <w:noProof/>
        </w:rPr>
        <w:lastRenderedPageBreak/>
        <mc:AlternateContent>
          <mc:Choice Requires="wps">
            <w:drawing>
              <wp:anchor distT="0" distB="0" distL="114300" distR="114300" simplePos="0" relativeHeight="251709440" behindDoc="1" locked="0" layoutInCell="1" allowOverlap="1" wp14:anchorId="41AB9524" wp14:editId="6E8556EC">
                <wp:simplePos x="0" y="0"/>
                <wp:positionH relativeFrom="column">
                  <wp:posOffset>1950085</wp:posOffset>
                </wp:positionH>
                <wp:positionV relativeFrom="paragraph">
                  <wp:posOffset>-635</wp:posOffset>
                </wp:positionV>
                <wp:extent cx="5105400" cy="1200150"/>
                <wp:effectExtent l="0" t="0" r="0" b="0"/>
                <wp:wrapNone/>
                <wp:docPr id="301" name="Rectangle 301"/>
                <wp:cNvGraphicFramePr/>
                <a:graphic xmlns:a="http://schemas.openxmlformats.org/drawingml/2006/main">
                  <a:graphicData uri="http://schemas.microsoft.com/office/word/2010/wordprocessingShape">
                    <wps:wsp>
                      <wps:cNvSpPr/>
                      <wps:spPr>
                        <a:xfrm>
                          <a:off x="0" y="0"/>
                          <a:ext cx="5105400" cy="1200150"/>
                        </a:xfrm>
                        <a:prstGeom prst="rect">
                          <a:avLst/>
                        </a:prstGeom>
                        <a:solidFill>
                          <a:schemeClr val="bg1">
                            <a:lumMod val="95000"/>
                          </a:schemeClr>
                        </a:solidFill>
                        <a:ln w="508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E4B07" id="Rectangle_x0020_301" o:spid="_x0000_s1026" style="position:absolute;margin-left:153.55pt;margin-top:0;width:402pt;height:94.5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" fillcolor="#f2f2f2 [3052]" stroked="f" strokeweight="4pt"/>
            </w:pict>
          </mc:Fallback>
        </mc:AlternateContent>
      </w:r>
      <w:r w:rsidRPr="00007F83">
        <w:rPr>
          <w:rFonts w:ascii="Helvetica Neue" w:hAnsi="Helvetica Neue"/>
          <w:noProof/>
          <w:sz w:val="22"/>
          <w:szCs w:val="22"/>
        </w:rPr>
        <w:drawing>
          <wp:anchor distT="0" distB="0" distL="114300" distR="114300" simplePos="0" relativeHeight="251708416" behindDoc="1" locked="0" layoutInCell="1" allowOverlap="1" wp14:anchorId="0C649B91" wp14:editId="0AB0B8A9">
            <wp:simplePos x="0" y="0"/>
            <wp:positionH relativeFrom="column">
              <wp:posOffset>133350</wp:posOffset>
            </wp:positionH>
            <wp:positionV relativeFrom="paragraph">
              <wp:posOffset>-1905</wp:posOffset>
            </wp:positionV>
            <wp:extent cx="1823085" cy="1200150"/>
            <wp:effectExtent l="0" t="0" r="5715" b="0"/>
            <wp:wrapThrough wrapText="bothSides">
              <wp:wrapPolygon edited="0">
                <wp:start x="0" y="0"/>
                <wp:lineTo x="0" y="21257"/>
                <wp:lineTo x="21442" y="21257"/>
                <wp:lineTo x="21442" y="0"/>
                <wp:lineTo x="0" y="0"/>
              </wp:wrapPolygon>
            </wp:wrapThrough>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085" cy="1200150"/>
                    </a:xfrm>
                    <a:prstGeom prst="rect">
                      <a:avLst/>
                    </a:prstGeom>
                    <a:noFill/>
                    <a:ln w="50800" cmpd="sng">
                      <a:noFill/>
                    </a:ln>
                  </pic:spPr>
                </pic:pic>
              </a:graphicData>
            </a:graphic>
            <wp14:sizeRelH relativeFrom="page">
              <wp14:pctWidth>0</wp14:pctWidth>
            </wp14:sizeRelH>
            <wp14:sizeRelV relativeFrom="page">
              <wp14:pctHeight>0</wp14:pctHeight>
            </wp14:sizeRelV>
          </wp:anchor>
        </w:drawing>
      </w:r>
    </w:p>
    <w:p w14:paraId="664B8049" w14:textId="77777777" w:rsidR="003854EA" w:rsidRPr="00007F83" w:rsidRDefault="003854EA" w:rsidP="003854EA">
      <w:pPr>
        <w:pStyle w:val="BodyText"/>
        <w:ind w:left="117" w:right="503"/>
        <w:contextualSpacing/>
        <w:jc w:val="center"/>
        <w:rPr>
          <w:rFonts w:ascii="Helvetica Neue" w:hAnsi="Helvetica Neue" w:cs="Arial"/>
          <w:b/>
          <w:color w:val="0079C1"/>
          <w:sz w:val="52"/>
          <w:szCs w:val="52"/>
        </w:rPr>
        <w:sectPr w:rsidR="003854EA" w:rsidRPr="00007F83" w:rsidSect="003854EA">
          <w:footerReference w:type="default" r:id="rId34"/>
          <w:type w:val="continuous"/>
          <w:pgSz w:w="12240" w:h="15840"/>
          <w:pgMar w:top="1440" w:right="1440" w:bottom="1440" w:left="1440" w:header="720" w:footer="720" w:gutter="0"/>
          <w:cols w:num="2" w:space="139"/>
        </w:sectPr>
      </w:pPr>
    </w:p>
    <w:p w14:paraId="798551B3" w14:textId="77777777" w:rsidR="003854EA" w:rsidRPr="00007F83" w:rsidRDefault="003854EA" w:rsidP="003854EA">
      <w:pPr>
        <w:pStyle w:val="BodyText"/>
        <w:ind w:left="117" w:right="503"/>
        <w:contextualSpacing/>
        <w:jc w:val="center"/>
        <w:rPr>
          <w:rFonts w:ascii="Helvetica Neue" w:hAnsi="Helvetica Neue" w:cs="Arial"/>
          <w:b/>
          <w:color w:val="0079C1"/>
          <w:sz w:val="36"/>
          <w:szCs w:val="36"/>
        </w:rPr>
      </w:pPr>
      <w:r w:rsidRPr="00007F83">
        <w:rPr>
          <w:rFonts w:ascii="Helvetica Neue" w:hAnsi="Helvetica Neue" w:cs="Arial"/>
          <w:b/>
          <w:color w:val="0079C1"/>
          <w:sz w:val="36"/>
          <w:szCs w:val="36"/>
        </w:rPr>
        <w:lastRenderedPageBreak/>
        <w:t xml:space="preserve">What can you do to help the </w:t>
      </w:r>
      <w:proofErr w:type="gramStart"/>
      <w:r w:rsidRPr="00007F83">
        <w:rPr>
          <w:rFonts w:ascii="Helvetica Neue" w:hAnsi="Helvetica Neue" w:cs="Arial"/>
          <w:b/>
          <w:color w:val="0079C1"/>
          <w:sz w:val="36"/>
          <w:szCs w:val="36"/>
        </w:rPr>
        <w:t>families</w:t>
      </w:r>
      <w:proofErr w:type="gramEnd"/>
      <w:r w:rsidRPr="00007F83">
        <w:rPr>
          <w:rFonts w:ascii="Helvetica Neue" w:hAnsi="Helvetica Neue" w:cs="Arial"/>
          <w:b/>
          <w:color w:val="0079C1"/>
          <w:sz w:val="36"/>
          <w:szCs w:val="36"/>
        </w:rPr>
        <w:t xml:space="preserve"> </w:t>
      </w:r>
    </w:p>
    <w:p w14:paraId="0A9C306C" w14:textId="77777777" w:rsidR="003854EA" w:rsidRPr="00007F83" w:rsidRDefault="003854EA" w:rsidP="003854EA">
      <w:pPr>
        <w:pStyle w:val="BodyText"/>
        <w:ind w:left="117" w:right="503"/>
        <w:contextualSpacing/>
        <w:jc w:val="center"/>
        <w:rPr>
          <w:rFonts w:ascii="Helvetica Neue" w:hAnsi="Helvetica Neue" w:cs="Arial"/>
          <w:b/>
          <w:color w:val="0079C1"/>
          <w:sz w:val="36"/>
          <w:szCs w:val="36"/>
        </w:rPr>
      </w:pPr>
      <w:r w:rsidRPr="00007F83">
        <w:rPr>
          <w:rFonts w:ascii="Helvetica Neue" w:hAnsi="Helvetica Neue" w:cs="Arial"/>
          <w:b/>
          <w:color w:val="0079C1"/>
          <w:sz w:val="36"/>
          <w:szCs w:val="36"/>
        </w:rPr>
        <w:t>and communities you serve?</w:t>
      </w:r>
    </w:p>
    <w:p w14:paraId="24FA6465" w14:textId="77777777" w:rsidR="003854EA" w:rsidRPr="00007F83" w:rsidRDefault="003854EA" w:rsidP="003854EA">
      <w:pPr>
        <w:pStyle w:val="BodyText"/>
        <w:ind w:left="117" w:right="503"/>
        <w:contextualSpacing/>
        <w:jc w:val="center"/>
        <w:rPr>
          <w:rFonts w:ascii="Helvetica Neue" w:hAnsi="Helvetica Neue"/>
          <w:i/>
          <w:color w:val="0079C1"/>
          <w:sz w:val="36"/>
          <w:szCs w:val="36"/>
        </w:rPr>
      </w:pPr>
      <w:r w:rsidRPr="00007F83">
        <w:rPr>
          <w:rFonts w:ascii="Helvetica Neue" w:hAnsi="Helvetica Neue"/>
          <w:i/>
          <w:color w:val="0079C1"/>
          <w:sz w:val="36"/>
          <w:szCs w:val="36"/>
        </w:rPr>
        <w:t>Actions for Living in a Healthy Home</w:t>
      </w:r>
    </w:p>
    <w:p w14:paraId="34EA4345" w14:textId="77777777" w:rsidR="003854EA" w:rsidRPr="00007F83" w:rsidRDefault="003854EA" w:rsidP="003854EA">
      <w:pPr>
        <w:pStyle w:val="BodyText"/>
        <w:ind w:left="117" w:right="503"/>
        <w:contextualSpacing/>
        <w:rPr>
          <w:rFonts w:ascii="Helvetica Neue" w:hAnsi="Helvetica Neue" w:cs="Arial"/>
          <w:color w:val="0079C1"/>
          <w:sz w:val="26"/>
          <w:szCs w:val="26"/>
        </w:rPr>
        <w:sectPr w:rsidR="003854EA" w:rsidRPr="00007F83" w:rsidSect="003854EA">
          <w:type w:val="continuous"/>
          <w:pgSz w:w="12240" w:h="15840"/>
          <w:pgMar w:top="1440" w:right="1440" w:bottom="1440" w:left="1440" w:header="720" w:footer="720" w:gutter="0"/>
          <w:cols w:space="139"/>
        </w:sectPr>
      </w:pPr>
    </w:p>
    <w:p w14:paraId="1A2379F9" w14:textId="77777777" w:rsidR="003854EA" w:rsidRPr="00007F83" w:rsidRDefault="003854EA" w:rsidP="003854EA">
      <w:pPr>
        <w:pStyle w:val="BodyText"/>
        <w:ind w:left="117" w:right="503"/>
        <w:contextualSpacing/>
        <w:rPr>
          <w:rFonts w:ascii="Helvetica Neue" w:hAnsi="Helvetica Neue" w:cs="Arial"/>
          <w:color w:val="0079C1"/>
          <w:sz w:val="26"/>
          <w:szCs w:val="26"/>
        </w:rPr>
      </w:pPr>
    </w:p>
    <w:p w14:paraId="5E0AF902" w14:textId="77777777" w:rsidR="003854EA" w:rsidRPr="00007F83" w:rsidRDefault="003854EA" w:rsidP="003854EA">
      <w:pPr>
        <w:spacing w:before="58"/>
        <w:ind w:right="1056"/>
        <w:contextualSpacing/>
        <w:outlineLvl w:val="4"/>
        <w:rPr>
          <w:rFonts w:ascii="Helvetica Neue" w:eastAsia="Arial" w:hAnsi="Helvetica Neue"/>
          <w:color w:val="0079C1"/>
          <w:sz w:val="26"/>
          <w:szCs w:val="26"/>
        </w:rPr>
      </w:pPr>
    </w:p>
    <w:p w14:paraId="65FF9A5D" w14:textId="77777777" w:rsidR="003854EA" w:rsidRPr="00007F83" w:rsidRDefault="003854EA" w:rsidP="003854EA">
      <w:pPr>
        <w:tabs>
          <w:tab w:val="left" w:pos="10620"/>
        </w:tabs>
        <w:spacing w:before="58"/>
        <w:ind w:left="180" w:right="460"/>
        <w:contextualSpacing/>
        <w:outlineLvl w:val="4"/>
        <w:rPr>
          <w:rFonts w:ascii="Helvetica Neue" w:eastAsia="Arial" w:hAnsi="Helvetica Neue" w:cstheme="minorHAnsi"/>
          <w:color w:val="000000" w:themeColor="text1"/>
        </w:rPr>
      </w:pPr>
      <w:r w:rsidRPr="00007F83">
        <w:rPr>
          <w:rFonts w:ascii="Helvetica Neue" w:eastAsia="Arial" w:hAnsi="Helvetica Neue"/>
          <w:color w:val="000000" w:themeColor="text1"/>
          <w:sz w:val="22"/>
          <w:szCs w:val="22"/>
        </w:rPr>
        <w:t>Stakeholders and service providers should be</w:t>
      </w:r>
      <w:r w:rsidRPr="00007F83">
        <w:rPr>
          <w:rFonts w:ascii="Helvetica Neue" w:eastAsia="Arial" w:hAnsi="Helvetica Neue"/>
          <w:color w:val="000000" w:themeColor="text1"/>
        </w:rPr>
        <w:t xml:space="preserve"> </w:t>
      </w:r>
      <w:r w:rsidRPr="00007F83">
        <w:rPr>
          <w:rFonts w:ascii="Helvetica Neue" w:eastAsia="Arial" w:hAnsi="Helvetica Neue" w:cstheme="minorHAnsi"/>
          <w:color w:val="000000" w:themeColor="text1"/>
          <w:sz w:val="22"/>
          <w:szCs w:val="22"/>
        </w:rPr>
        <w:t>aware</w:t>
      </w:r>
      <w:r w:rsidRPr="00007F83">
        <w:rPr>
          <w:rFonts w:ascii="Helvetica Neue" w:eastAsia="Arial" w:hAnsi="Helvetica Neue" w:cstheme="minorHAnsi"/>
          <w:color w:val="000000" w:themeColor="text1"/>
        </w:rPr>
        <w:t xml:space="preserve"> </w:t>
      </w:r>
      <w:r w:rsidRPr="00007F83">
        <w:rPr>
          <w:rFonts w:ascii="Helvetica Neue" w:eastAsia="Arial" w:hAnsi="Helvetica Neue" w:cstheme="minorHAnsi"/>
          <w:color w:val="000000" w:themeColor="text1"/>
          <w:sz w:val="22"/>
          <w:szCs w:val="22"/>
        </w:rPr>
        <w:t>that many families live in blended and extended home situation</w:t>
      </w:r>
      <w:r w:rsidRPr="00007F83">
        <w:rPr>
          <w:rFonts w:ascii="Helvetica Neue" w:eastAsia="Arial" w:hAnsi="Helvetica Neue" w:cstheme="minorHAnsi"/>
          <w:color w:val="000000" w:themeColor="text1"/>
        </w:rPr>
        <w:t>s</w:t>
      </w:r>
      <w:r w:rsidRPr="00007F83">
        <w:rPr>
          <w:rFonts w:ascii="Helvetica Neue" w:eastAsia="Arial" w:hAnsi="Helvetica Neue" w:cstheme="minorHAnsi"/>
          <w:color w:val="000000" w:themeColor="text1"/>
          <w:sz w:val="22"/>
          <w:szCs w:val="22"/>
        </w:rPr>
        <w:t xml:space="preserve"> where multiple families are joined in one residence</w:t>
      </w:r>
      <w:r w:rsidRPr="00007F83">
        <w:rPr>
          <w:rFonts w:ascii="Helvetica Neue" w:eastAsia="Arial" w:hAnsi="Helvetica Neue" w:cstheme="minorHAnsi"/>
          <w:color w:val="000000" w:themeColor="text1"/>
        </w:rPr>
        <w:t>,</w:t>
      </w:r>
      <w:r w:rsidRPr="00007F83">
        <w:rPr>
          <w:rFonts w:ascii="Helvetica Neue" w:eastAsia="Arial" w:hAnsi="Helvetica Neue" w:cstheme="minorHAnsi"/>
          <w:color w:val="000000" w:themeColor="text1"/>
          <w:sz w:val="22"/>
          <w:szCs w:val="22"/>
        </w:rPr>
        <w:t xml:space="preserve"> causing space to be cramped and trip and fall injuries to be a higher risk. Encourage and facilitate families to be aware of home hazards and to take action for those family members at highest risk of injuries in all rooms of the home.  </w:t>
      </w:r>
    </w:p>
    <w:p w14:paraId="19D1DD6B" w14:textId="77777777" w:rsidR="003854EA" w:rsidRPr="00007F83" w:rsidRDefault="003854EA" w:rsidP="003854EA">
      <w:pPr>
        <w:tabs>
          <w:tab w:val="left" w:pos="10620"/>
        </w:tabs>
        <w:spacing w:before="58"/>
        <w:ind w:left="180" w:right="460"/>
        <w:contextualSpacing/>
        <w:outlineLvl w:val="4"/>
        <w:rPr>
          <w:rFonts w:ascii="Helvetica Neue" w:eastAsia="Arial" w:hAnsi="Helvetica Neue" w:cstheme="minorHAnsi"/>
          <w:color w:val="000000" w:themeColor="text1"/>
        </w:rPr>
      </w:pPr>
    </w:p>
    <w:p w14:paraId="23282079" w14:textId="77777777" w:rsidR="003854EA" w:rsidRPr="00007F83" w:rsidRDefault="003854EA" w:rsidP="003854EA">
      <w:pPr>
        <w:tabs>
          <w:tab w:val="left" w:pos="10620"/>
        </w:tabs>
        <w:spacing w:before="58"/>
        <w:ind w:left="180" w:right="460"/>
        <w:contextualSpacing/>
        <w:outlineLvl w:val="4"/>
        <w:rPr>
          <w:rFonts w:ascii="Helvetica Neue" w:eastAsia="Arial" w:hAnsi="Helvetica Neue" w:cstheme="minorHAnsi"/>
          <w:color w:val="000000" w:themeColor="text1"/>
          <w:sz w:val="22"/>
          <w:szCs w:val="22"/>
        </w:rPr>
      </w:pPr>
      <w:r w:rsidRPr="00007F83">
        <w:rPr>
          <w:rFonts w:ascii="Helvetica Neue" w:eastAsia="Arial" w:hAnsi="Helvetica Neue" w:cstheme="minorHAnsi"/>
          <w:color w:val="000000" w:themeColor="text1"/>
          <w:sz w:val="22"/>
          <w:szCs w:val="22"/>
        </w:rPr>
        <w:t xml:space="preserve">Some actions that families can take </w:t>
      </w:r>
      <w:r w:rsidRPr="00007F83">
        <w:rPr>
          <w:rFonts w:ascii="Helvetica Neue" w:eastAsia="Arial" w:hAnsi="Helvetica Neue" w:cstheme="minorHAnsi"/>
          <w:color w:val="000000" w:themeColor="text1"/>
        </w:rPr>
        <w:t>to increase the safety of their home</w:t>
      </w:r>
      <w:r w:rsidRPr="00007F83">
        <w:rPr>
          <w:rFonts w:ascii="Helvetica Neue" w:eastAsia="Arial" w:hAnsi="Helvetica Neue" w:cstheme="minorHAnsi"/>
          <w:color w:val="000000" w:themeColor="text1"/>
          <w:sz w:val="22"/>
          <w:szCs w:val="22"/>
        </w:rPr>
        <w:t xml:space="preserve"> include:</w:t>
      </w:r>
    </w:p>
    <w:p w14:paraId="55728A30" w14:textId="77777777" w:rsidR="003854EA" w:rsidRPr="00007F83" w:rsidRDefault="003854EA" w:rsidP="003854EA">
      <w:pPr>
        <w:spacing w:before="58"/>
        <w:ind w:right="1056"/>
        <w:contextualSpacing/>
        <w:outlineLvl w:val="4"/>
        <w:rPr>
          <w:rFonts w:ascii="Helvetica Neue" w:eastAsia="Arial" w:hAnsi="Helvetica Neue"/>
          <w:color w:val="0079C1"/>
          <w:sz w:val="20"/>
          <w:szCs w:val="20"/>
        </w:rPr>
      </w:pPr>
    </w:p>
    <w:p w14:paraId="262C312D" w14:textId="77777777" w:rsidR="003854EA" w:rsidRPr="00007F83" w:rsidRDefault="003854EA" w:rsidP="003854EA">
      <w:pPr>
        <w:spacing w:before="58"/>
        <w:ind w:right="1056"/>
        <w:contextualSpacing/>
        <w:outlineLvl w:val="4"/>
        <w:rPr>
          <w:rFonts w:ascii="Helvetica Neue" w:eastAsia="Arial" w:hAnsi="Helvetica Neue"/>
          <w:color w:val="0079C1"/>
          <w:sz w:val="20"/>
          <w:szCs w:val="20"/>
        </w:rPr>
      </w:pPr>
    </w:p>
    <w:p w14:paraId="086747BE" w14:textId="77777777" w:rsidR="003854EA" w:rsidRPr="00007F83" w:rsidRDefault="003854EA" w:rsidP="003854EA">
      <w:pPr>
        <w:spacing w:before="58"/>
        <w:ind w:right="1056"/>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Help Prevent Trips, Slips and Falls</w:t>
      </w:r>
    </w:p>
    <w:p w14:paraId="7D3806EE" w14:textId="77777777" w:rsidR="003854EA" w:rsidRPr="00007F83" w:rsidRDefault="003854EA" w:rsidP="003854EA">
      <w:pPr>
        <w:spacing w:before="58"/>
        <w:ind w:right="1056"/>
        <w:contextualSpacing/>
        <w:outlineLvl w:val="4"/>
        <w:rPr>
          <w:rFonts w:ascii="Helvetica Neue" w:eastAsia="Arial" w:hAnsi="Helvetica Neue"/>
          <w:color w:val="0079C1"/>
          <w:sz w:val="26"/>
          <w:szCs w:val="26"/>
        </w:rPr>
      </w:pPr>
    </w:p>
    <w:p w14:paraId="696EE087" w14:textId="77777777" w:rsidR="003854EA" w:rsidRPr="00007F83" w:rsidRDefault="003854EA" w:rsidP="003854EA">
      <w:pPr>
        <w:widowControl w:val="0"/>
        <w:numPr>
          <w:ilvl w:val="0"/>
          <w:numId w:val="31"/>
        </w:numPr>
        <w:tabs>
          <w:tab w:val="left" w:pos="460"/>
        </w:tabs>
        <w:spacing w:before="2"/>
        <w:ind w:left="460" w:right="566"/>
        <w:contextualSpacing/>
        <w:rPr>
          <w:rFonts w:ascii="Helvetica Neue" w:eastAsia="Calibri" w:hAnsi="Helvetica Neue"/>
        </w:rPr>
      </w:pPr>
      <w:r w:rsidRPr="00007F83">
        <w:rPr>
          <w:rFonts w:ascii="Helvetica Neue" w:eastAsia="Calibri" w:hAnsi="Helvetica Neue" w:cs="Calibri"/>
        </w:rPr>
        <w:t xml:space="preserve">Keep floors clear of anything that could </w:t>
      </w:r>
      <w:r w:rsidRPr="00007F83">
        <w:rPr>
          <w:rFonts w:ascii="Helvetica Neue" w:eastAsia="Calibri" w:hAnsi="Helvetica Neue"/>
        </w:rPr>
        <w:t>cause someone to trip. This includes: clothing and shoes, papers and newspapers, and clutter.</w:t>
      </w:r>
    </w:p>
    <w:p w14:paraId="5DA895D9" w14:textId="77777777" w:rsidR="003854EA" w:rsidRPr="00007F83" w:rsidRDefault="003854EA" w:rsidP="003854EA">
      <w:pPr>
        <w:widowControl w:val="0"/>
        <w:numPr>
          <w:ilvl w:val="0"/>
          <w:numId w:val="31"/>
        </w:numPr>
        <w:tabs>
          <w:tab w:val="left" w:pos="460"/>
        </w:tabs>
        <w:spacing w:before="10"/>
        <w:ind w:left="460" w:right="394"/>
        <w:contextualSpacing/>
        <w:rPr>
          <w:rFonts w:ascii="Helvetica Neue" w:hAnsi="Helvetica Neue"/>
          <w:sz w:val="16"/>
          <w:szCs w:val="16"/>
        </w:rPr>
      </w:pPr>
      <w:r w:rsidRPr="00007F83">
        <w:rPr>
          <w:rFonts w:ascii="Helvetica Neue" w:eastAsia="Calibri" w:hAnsi="Helvetica Neue"/>
        </w:rPr>
        <w:t>Use night lights in bedrooms, hallways, stairs, landings, and bathrooms to increase visibility.</w:t>
      </w:r>
    </w:p>
    <w:p w14:paraId="27899ADF" w14:textId="77777777" w:rsidR="003854EA" w:rsidRPr="00007F83" w:rsidRDefault="003854EA" w:rsidP="003854EA">
      <w:pPr>
        <w:widowControl w:val="0"/>
        <w:numPr>
          <w:ilvl w:val="0"/>
          <w:numId w:val="31"/>
        </w:numPr>
        <w:tabs>
          <w:tab w:val="left" w:pos="460"/>
        </w:tabs>
        <w:ind w:left="460"/>
        <w:contextualSpacing/>
        <w:rPr>
          <w:rFonts w:ascii="Helvetica Neue" w:eastAsia="Calibri" w:hAnsi="Helvetica Neue"/>
        </w:rPr>
      </w:pPr>
      <w:r w:rsidRPr="00007F83">
        <w:rPr>
          <w:rFonts w:ascii="Helvetica Neue" w:eastAsia="Calibri" w:hAnsi="Helvetica Neue"/>
        </w:rPr>
        <w:t>Don’t use chairs or tables as ladders.</w:t>
      </w:r>
    </w:p>
    <w:p w14:paraId="65072C36" w14:textId="77777777" w:rsidR="003854EA" w:rsidRPr="00007F83" w:rsidRDefault="003854EA" w:rsidP="003854EA">
      <w:pPr>
        <w:widowControl w:val="0"/>
        <w:numPr>
          <w:ilvl w:val="0"/>
          <w:numId w:val="31"/>
        </w:numPr>
        <w:tabs>
          <w:tab w:val="left" w:pos="460"/>
        </w:tabs>
        <w:spacing w:before="5"/>
        <w:ind w:left="460"/>
        <w:contextualSpacing/>
        <w:rPr>
          <w:rFonts w:ascii="Helvetica Neue" w:eastAsia="Calibri" w:hAnsi="Helvetica Neue" w:cs="Calibri"/>
        </w:rPr>
      </w:pPr>
      <w:r w:rsidRPr="00007F83">
        <w:rPr>
          <w:rFonts w:ascii="Helvetica Neue" w:eastAsia="Calibri" w:hAnsi="Helvetica Neue"/>
        </w:rPr>
        <w:t>Use safety gates to prevent falls down stairs.  Repair any stairs that are cracked or worn. Install secure handrails on steps and ramps.</w:t>
      </w:r>
    </w:p>
    <w:p w14:paraId="5F37ED3B" w14:textId="77777777" w:rsidR="003854EA" w:rsidRPr="00007F83" w:rsidRDefault="003854EA" w:rsidP="003854EA">
      <w:pPr>
        <w:widowControl w:val="0"/>
        <w:numPr>
          <w:ilvl w:val="0"/>
          <w:numId w:val="31"/>
        </w:numPr>
        <w:tabs>
          <w:tab w:val="left" w:pos="460"/>
        </w:tabs>
        <w:spacing w:before="5"/>
        <w:ind w:left="460"/>
        <w:contextualSpacing/>
        <w:rPr>
          <w:rFonts w:ascii="Helvetica Neue" w:eastAsia="Calibri" w:hAnsi="Helvetica Neue" w:cs="Calibri"/>
        </w:rPr>
      </w:pPr>
      <w:r w:rsidRPr="00007F83">
        <w:rPr>
          <w:rFonts w:ascii="Helvetica Neue" w:eastAsia="Calibri" w:hAnsi="Helvetica Neue"/>
        </w:rPr>
        <w:t>Use anti-slip mats around and in tubs and showers.</w:t>
      </w:r>
    </w:p>
    <w:p w14:paraId="7F94D38F" w14:textId="77777777" w:rsidR="003854EA" w:rsidRPr="00007F83" w:rsidRDefault="003854EA" w:rsidP="003854EA">
      <w:pPr>
        <w:widowControl w:val="0"/>
        <w:numPr>
          <w:ilvl w:val="0"/>
          <w:numId w:val="31"/>
        </w:numPr>
        <w:tabs>
          <w:tab w:val="left" w:pos="460"/>
        </w:tabs>
        <w:spacing w:before="10"/>
        <w:ind w:left="460" w:right="131"/>
        <w:contextualSpacing/>
        <w:rPr>
          <w:rFonts w:ascii="Helvetica Neue" w:eastAsia="Calibri" w:hAnsi="Helvetica Neue" w:cs="Calibri"/>
        </w:rPr>
      </w:pPr>
      <w:r w:rsidRPr="00007F83">
        <w:rPr>
          <w:rFonts w:ascii="Helvetica Neue" w:eastAsia="Calibri" w:hAnsi="Helvetica Neue"/>
        </w:rPr>
        <w:t xml:space="preserve">Supervise children and keep their play area away from windows and stairways. </w:t>
      </w:r>
    </w:p>
    <w:p w14:paraId="0B852112" w14:textId="77777777" w:rsidR="003854EA" w:rsidRPr="00007F83" w:rsidRDefault="003854EA" w:rsidP="003854EA">
      <w:pPr>
        <w:widowControl w:val="0"/>
        <w:numPr>
          <w:ilvl w:val="0"/>
          <w:numId w:val="33"/>
        </w:numPr>
        <w:tabs>
          <w:tab w:val="left" w:pos="460"/>
        </w:tabs>
        <w:spacing w:before="10"/>
        <w:ind w:left="720" w:right="131"/>
        <w:contextualSpacing/>
        <w:rPr>
          <w:rFonts w:ascii="Helvetica Neue" w:eastAsia="Calibri" w:hAnsi="Helvetica Neue" w:cs="Calibri"/>
          <w:sz w:val="22"/>
          <w:szCs w:val="22"/>
        </w:rPr>
      </w:pPr>
      <w:r w:rsidRPr="00007F83">
        <w:rPr>
          <w:rFonts w:ascii="Helvetica Neue" w:eastAsia="Calibri" w:hAnsi="Helvetica Neue"/>
        </w:rPr>
        <w:t xml:space="preserve">Be aware that screens alone cannot prevent children from </w:t>
      </w:r>
      <w:r w:rsidRPr="00007F83">
        <w:rPr>
          <w:rFonts w:ascii="Helvetica Neue" w:eastAsia="Calibri" w:hAnsi="Helvetica Neue" w:cs="Calibri"/>
        </w:rPr>
        <w:t xml:space="preserve">falling. </w:t>
      </w:r>
      <w:r w:rsidRPr="00007F83">
        <w:rPr>
          <w:rFonts w:ascii="Helvetica Neue" w:eastAsia="Calibri" w:hAnsi="Helvetica Neue"/>
        </w:rPr>
        <w:t xml:space="preserve">Use window guards and window stops. Window guards prevent children from falling out of windows. </w:t>
      </w:r>
      <w:r w:rsidRPr="00007F83">
        <w:rPr>
          <w:rFonts w:ascii="Helvetica Neue" w:eastAsia="Calibri" w:hAnsi="Helvetica Neue"/>
          <w:sz w:val="22"/>
          <w:szCs w:val="22"/>
        </w:rPr>
        <w:t xml:space="preserve">Adults and older children should know how to open these easily in case </w:t>
      </w:r>
      <w:r w:rsidRPr="00007F83">
        <w:rPr>
          <w:rFonts w:ascii="Helvetica Neue" w:eastAsia="Calibri" w:hAnsi="Helvetica Neue" w:cs="Calibri"/>
          <w:sz w:val="22"/>
          <w:szCs w:val="22"/>
        </w:rPr>
        <w:t xml:space="preserve">of fire. </w:t>
      </w:r>
      <w:r w:rsidRPr="00007F83">
        <w:rPr>
          <w:rFonts w:ascii="Helvetica Neue" w:eastAsia="Calibri" w:hAnsi="Helvetica Neue"/>
          <w:sz w:val="22"/>
          <w:szCs w:val="22"/>
        </w:rPr>
        <w:t xml:space="preserve">Window stops prevent the window from opening more than 4 inches. </w:t>
      </w:r>
    </w:p>
    <w:p w14:paraId="0D52566E" w14:textId="77777777" w:rsidR="003854EA" w:rsidRPr="00007F83" w:rsidRDefault="003854EA" w:rsidP="003854EA">
      <w:pPr>
        <w:widowControl w:val="0"/>
        <w:numPr>
          <w:ilvl w:val="0"/>
          <w:numId w:val="33"/>
        </w:numPr>
        <w:tabs>
          <w:tab w:val="left" w:pos="460"/>
        </w:tabs>
        <w:spacing w:before="10"/>
        <w:ind w:left="720" w:right="131"/>
        <w:contextualSpacing/>
        <w:rPr>
          <w:rFonts w:ascii="Helvetica Neue" w:eastAsia="Calibri" w:hAnsi="Helvetica Neue" w:cs="Calibri"/>
        </w:rPr>
      </w:pPr>
      <w:r w:rsidRPr="00007F83">
        <w:rPr>
          <w:rFonts w:ascii="Helvetica Neue" w:eastAsia="Calibri" w:hAnsi="Helvetica Neue"/>
        </w:rPr>
        <w:t xml:space="preserve">If possible, open windows from the top to get </w:t>
      </w:r>
      <w:r w:rsidRPr="00007F83">
        <w:rPr>
          <w:rFonts w:ascii="Helvetica Neue" w:eastAsia="Calibri" w:hAnsi="Helvetica Neue" w:cs="Calibri"/>
        </w:rPr>
        <w:t>fresh air, not the bottom.</w:t>
      </w:r>
    </w:p>
    <w:p w14:paraId="2ACA77DA" w14:textId="77777777" w:rsidR="003854EA" w:rsidRPr="00007F83" w:rsidRDefault="003854EA" w:rsidP="003854EA">
      <w:pPr>
        <w:spacing w:before="1"/>
        <w:contextualSpacing/>
        <w:rPr>
          <w:rFonts w:ascii="Helvetica Neue" w:hAnsi="Helvetica Neue"/>
          <w:sz w:val="20"/>
          <w:szCs w:val="20"/>
        </w:rPr>
      </w:pPr>
    </w:p>
    <w:p w14:paraId="3464C162" w14:textId="77777777" w:rsidR="003854EA" w:rsidRPr="00007F83" w:rsidRDefault="003854EA" w:rsidP="003854EA">
      <w:pPr>
        <w:contextualSpacing/>
        <w:rPr>
          <w:rFonts w:ascii="Helvetica Neue" w:hAnsi="Helvetica Neue"/>
          <w:sz w:val="20"/>
          <w:szCs w:val="20"/>
        </w:rPr>
      </w:pPr>
    </w:p>
    <w:p w14:paraId="185BA89E" w14:textId="77777777" w:rsidR="003854EA" w:rsidRPr="00007F83" w:rsidRDefault="003854EA" w:rsidP="003854EA">
      <w:pPr>
        <w:spacing w:before="51"/>
        <w:ind w:right="1814"/>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Help Prevent Fires and Burns</w:t>
      </w:r>
    </w:p>
    <w:p w14:paraId="0F606AFA" w14:textId="77777777" w:rsidR="003854EA" w:rsidRPr="00007F83" w:rsidRDefault="003854EA" w:rsidP="003854EA">
      <w:pPr>
        <w:spacing w:before="51"/>
        <w:ind w:right="1814"/>
        <w:contextualSpacing/>
        <w:outlineLvl w:val="4"/>
        <w:rPr>
          <w:rFonts w:ascii="Helvetica Neue" w:eastAsia="Arial" w:hAnsi="Helvetica Neue"/>
          <w:sz w:val="20"/>
          <w:szCs w:val="20"/>
        </w:rPr>
      </w:pPr>
    </w:p>
    <w:p w14:paraId="00F4A76E" w14:textId="77777777" w:rsidR="003854EA" w:rsidRPr="00007F83" w:rsidRDefault="003854EA" w:rsidP="003854EA">
      <w:pPr>
        <w:widowControl w:val="0"/>
        <w:numPr>
          <w:ilvl w:val="0"/>
          <w:numId w:val="30"/>
        </w:numPr>
        <w:tabs>
          <w:tab w:val="left" w:pos="270"/>
          <w:tab w:val="left" w:pos="460"/>
        </w:tabs>
        <w:spacing w:before="10"/>
        <w:ind w:left="270" w:right="537" w:firstLine="0"/>
        <w:contextualSpacing/>
        <w:rPr>
          <w:rFonts w:ascii="Helvetica Neue" w:hAnsi="Helvetica Neue"/>
          <w:sz w:val="16"/>
          <w:szCs w:val="16"/>
        </w:rPr>
      </w:pPr>
      <w:r w:rsidRPr="00007F83">
        <w:rPr>
          <w:rFonts w:ascii="Helvetica Neue" w:eastAsia="Calibri" w:hAnsi="Helvetica Neue"/>
        </w:rPr>
        <w:t xml:space="preserve">A smoke/fire alarm should be located on every level of a home and an additional one in or near every sleeping </w:t>
      </w:r>
      <w:r w:rsidRPr="00007F83">
        <w:rPr>
          <w:rFonts w:ascii="Helvetica Neue" w:eastAsia="Calibri" w:hAnsi="Helvetica Neue"/>
        </w:rPr>
        <w:tab/>
        <w:t>area.</w:t>
      </w:r>
    </w:p>
    <w:p w14:paraId="44C7D9B0" w14:textId="77777777" w:rsidR="003854EA" w:rsidRPr="00007F83" w:rsidRDefault="003854EA" w:rsidP="003854EA">
      <w:pPr>
        <w:widowControl w:val="0"/>
        <w:numPr>
          <w:ilvl w:val="0"/>
          <w:numId w:val="34"/>
        </w:numPr>
        <w:tabs>
          <w:tab w:val="left" w:pos="270"/>
          <w:tab w:val="left" w:pos="460"/>
        </w:tabs>
        <w:spacing w:before="10"/>
        <w:ind w:left="270" w:right="150" w:firstLine="0"/>
        <w:contextualSpacing/>
        <w:rPr>
          <w:rFonts w:ascii="Helvetica Neue" w:eastAsia="Calibri" w:hAnsi="Helvetica Neue"/>
        </w:rPr>
      </w:pPr>
      <w:r w:rsidRPr="00007F83">
        <w:rPr>
          <w:rFonts w:ascii="Helvetica Neue" w:eastAsia="Calibri" w:hAnsi="Helvetica Neue" w:cs="Calibri"/>
        </w:rPr>
        <w:t>An adult should always be in the kitchen during cooking in ovens or on stoves</w:t>
      </w:r>
      <w:r w:rsidRPr="00007F83">
        <w:rPr>
          <w:rFonts w:ascii="Helvetica Neue" w:eastAsia="Calibri" w:hAnsi="Helvetica Neue"/>
        </w:rPr>
        <w:t xml:space="preserve">. Family members should never </w:t>
      </w:r>
      <w:r w:rsidRPr="00007F83">
        <w:rPr>
          <w:rFonts w:ascii="Helvetica Neue" w:eastAsia="Calibri" w:hAnsi="Helvetica Neue"/>
        </w:rPr>
        <w:tab/>
        <w:t xml:space="preserve">put or leave </w:t>
      </w:r>
      <w:r w:rsidRPr="00007F83">
        <w:rPr>
          <w:rFonts w:ascii="Helvetica Neue" w:eastAsia="Calibri" w:hAnsi="Helvetica Neue" w:cs="Calibri"/>
        </w:rPr>
        <w:t>flammable items on or near the stove or cooktop</w:t>
      </w:r>
      <w:r w:rsidRPr="00007F83">
        <w:rPr>
          <w:rFonts w:ascii="Helvetica Neue" w:eastAsia="Calibri" w:hAnsi="Helvetica Neue"/>
        </w:rPr>
        <w:t xml:space="preserve">. </w:t>
      </w:r>
    </w:p>
    <w:p w14:paraId="41F70DA7" w14:textId="77777777" w:rsidR="003854EA" w:rsidRPr="00007F83" w:rsidRDefault="003854EA" w:rsidP="003854EA">
      <w:pPr>
        <w:widowControl w:val="0"/>
        <w:numPr>
          <w:ilvl w:val="0"/>
          <w:numId w:val="30"/>
        </w:numPr>
        <w:tabs>
          <w:tab w:val="left" w:pos="270"/>
          <w:tab w:val="left" w:pos="460"/>
        </w:tabs>
        <w:spacing w:before="5"/>
        <w:ind w:left="270" w:right="448" w:firstLine="0"/>
        <w:contextualSpacing/>
        <w:rPr>
          <w:rFonts w:ascii="Helvetica Neue" w:hAnsi="Helvetica Neue"/>
          <w:sz w:val="16"/>
          <w:szCs w:val="16"/>
        </w:rPr>
      </w:pPr>
      <w:r w:rsidRPr="00007F83">
        <w:rPr>
          <w:rFonts w:ascii="Helvetica Neue" w:eastAsia="Calibri" w:hAnsi="Helvetica Neue"/>
        </w:rPr>
        <w:t xml:space="preserve">Store matches, lighters, and other heat sources in a safe place like a locked drawer. </w:t>
      </w:r>
    </w:p>
    <w:p w14:paraId="3DD3A75F" w14:textId="77777777" w:rsidR="003854EA" w:rsidRPr="00007F83" w:rsidRDefault="003854EA" w:rsidP="003854EA">
      <w:pPr>
        <w:widowControl w:val="0"/>
        <w:numPr>
          <w:ilvl w:val="0"/>
          <w:numId w:val="5"/>
        </w:numPr>
        <w:tabs>
          <w:tab w:val="left" w:pos="270"/>
          <w:tab w:val="left" w:pos="460"/>
        </w:tabs>
        <w:spacing w:before="10"/>
        <w:ind w:left="270" w:right="942" w:firstLine="0"/>
        <w:contextualSpacing/>
        <w:rPr>
          <w:rFonts w:ascii="Helvetica Neue" w:eastAsia="Calibri" w:hAnsi="Helvetica Neue"/>
        </w:rPr>
      </w:pPr>
      <w:r w:rsidRPr="00007F83">
        <w:rPr>
          <w:rFonts w:ascii="Helvetica Neue" w:eastAsia="Calibri" w:hAnsi="Helvetica Neue" w:cs="Calibri"/>
        </w:rPr>
        <w:t xml:space="preserve">Talk about fire safety with children. Talk about how to prevent fires and what to do if there is a fire. </w:t>
      </w:r>
    </w:p>
    <w:p w14:paraId="7BC8A9F8" w14:textId="77777777" w:rsidR="003854EA" w:rsidRPr="00007F83" w:rsidRDefault="003854EA" w:rsidP="003854EA">
      <w:pPr>
        <w:widowControl w:val="0"/>
        <w:numPr>
          <w:ilvl w:val="0"/>
          <w:numId w:val="5"/>
        </w:numPr>
        <w:tabs>
          <w:tab w:val="left" w:pos="270"/>
          <w:tab w:val="left" w:pos="460"/>
        </w:tabs>
        <w:spacing w:before="10"/>
        <w:ind w:left="270" w:right="942" w:firstLine="0"/>
        <w:contextualSpacing/>
        <w:rPr>
          <w:rFonts w:ascii="Helvetica Neue" w:eastAsia="Calibri" w:hAnsi="Helvetica Neue"/>
        </w:rPr>
      </w:pPr>
      <w:r w:rsidRPr="00007F83">
        <w:rPr>
          <w:rFonts w:ascii="Helvetica Neue" w:eastAsia="Calibri" w:hAnsi="Helvetica Neue" w:cs="Calibri"/>
        </w:rPr>
        <w:t>Plan and practice a fire escape route</w:t>
      </w:r>
      <w:r w:rsidRPr="00007F83">
        <w:rPr>
          <w:rFonts w:ascii="Helvetica Neue" w:eastAsia="Calibri" w:hAnsi="Helvetica Neue"/>
        </w:rPr>
        <w:t xml:space="preserve">.  </w:t>
      </w:r>
    </w:p>
    <w:p w14:paraId="5C2D93B7" w14:textId="77777777" w:rsidR="003854EA" w:rsidRPr="00007F83" w:rsidRDefault="003854EA" w:rsidP="003854EA">
      <w:pPr>
        <w:widowControl w:val="0"/>
        <w:numPr>
          <w:ilvl w:val="0"/>
          <w:numId w:val="5"/>
        </w:numPr>
        <w:tabs>
          <w:tab w:val="left" w:pos="270"/>
          <w:tab w:val="left" w:pos="460"/>
        </w:tabs>
        <w:spacing w:before="10"/>
        <w:ind w:left="270" w:right="942" w:firstLine="0"/>
        <w:contextualSpacing/>
        <w:rPr>
          <w:rFonts w:ascii="Helvetica Neue" w:eastAsia="Calibri" w:hAnsi="Helvetica Neue"/>
        </w:rPr>
      </w:pPr>
      <w:r w:rsidRPr="00007F83">
        <w:rPr>
          <w:rFonts w:ascii="Helvetica Neue" w:eastAsia="Calibri" w:hAnsi="Helvetica Neue" w:cs="Calibri"/>
        </w:rPr>
        <w:t xml:space="preserve">Keep a fire extinguisher on each level of the </w:t>
      </w:r>
      <w:r w:rsidRPr="00007F83">
        <w:rPr>
          <w:rFonts w:ascii="Helvetica Neue" w:eastAsia="Calibri" w:hAnsi="Helvetica Neue"/>
        </w:rPr>
        <w:t>home.</w:t>
      </w:r>
    </w:p>
    <w:p w14:paraId="5B88C0CD" w14:textId="77777777" w:rsidR="003854EA" w:rsidRPr="00007F83" w:rsidRDefault="003854EA" w:rsidP="003854EA">
      <w:pPr>
        <w:widowControl w:val="0"/>
        <w:numPr>
          <w:ilvl w:val="0"/>
          <w:numId w:val="5"/>
        </w:numPr>
        <w:tabs>
          <w:tab w:val="left" w:pos="270"/>
          <w:tab w:val="left" w:pos="460"/>
        </w:tabs>
        <w:spacing w:before="10"/>
        <w:ind w:left="270" w:right="942" w:firstLine="0"/>
        <w:contextualSpacing/>
        <w:rPr>
          <w:rFonts w:ascii="Helvetica Neue" w:eastAsia="Calibri" w:hAnsi="Helvetica Neue"/>
        </w:rPr>
      </w:pPr>
      <w:r w:rsidRPr="00007F83">
        <w:rPr>
          <w:rFonts w:ascii="Helvetica Neue" w:eastAsia="Calibri" w:hAnsi="Helvetica Neue"/>
        </w:rPr>
        <w:t>Keep floor pathways clear of electrical and extension cords.</w:t>
      </w:r>
    </w:p>
    <w:p w14:paraId="285952D7" w14:textId="77777777" w:rsidR="003854EA" w:rsidRPr="00007F83" w:rsidRDefault="003854EA" w:rsidP="003854EA">
      <w:pPr>
        <w:widowControl w:val="0"/>
        <w:numPr>
          <w:ilvl w:val="0"/>
          <w:numId w:val="5"/>
        </w:numPr>
        <w:tabs>
          <w:tab w:val="left" w:pos="270"/>
          <w:tab w:val="left" w:pos="460"/>
        </w:tabs>
        <w:spacing w:before="10"/>
        <w:ind w:left="270" w:right="942" w:firstLine="0"/>
        <w:contextualSpacing/>
        <w:rPr>
          <w:rFonts w:ascii="Helvetica Neue" w:hAnsi="Helvetica Neue"/>
          <w:sz w:val="20"/>
          <w:szCs w:val="20"/>
        </w:rPr>
      </w:pPr>
      <w:r w:rsidRPr="00007F83">
        <w:rPr>
          <w:rFonts w:ascii="Helvetica Neue" w:eastAsia="Calibri" w:hAnsi="Helvetica Neue"/>
        </w:rPr>
        <w:t xml:space="preserve"> Keep portable heaters out of doorways, halls, and other busy areas and away from curtains, </w:t>
      </w:r>
      <w:r w:rsidRPr="00007F83">
        <w:rPr>
          <w:rFonts w:ascii="Helvetica Neue" w:eastAsia="Calibri" w:hAnsi="Helvetica Neue"/>
        </w:rPr>
        <w:tab/>
      </w:r>
      <w:r w:rsidRPr="00007F83">
        <w:rPr>
          <w:rFonts w:ascii="Helvetica Neue" w:eastAsia="Calibri" w:hAnsi="Helvetica Neue" w:cs="Calibri"/>
        </w:rPr>
        <w:t>bedding, and anything that could catch on fire.</w:t>
      </w:r>
    </w:p>
    <w:p w14:paraId="05CBB7D5" w14:textId="77777777" w:rsidR="003854EA" w:rsidRPr="00007F83" w:rsidRDefault="003854EA" w:rsidP="003854EA">
      <w:pPr>
        <w:tabs>
          <w:tab w:val="left" w:pos="270"/>
          <w:tab w:val="left" w:pos="460"/>
        </w:tabs>
        <w:spacing w:before="10"/>
        <w:ind w:left="270" w:right="942"/>
        <w:contextualSpacing/>
        <w:rPr>
          <w:rFonts w:ascii="Helvetica Neue" w:hAnsi="Helvetica Neue"/>
          <w:sz w:val="20"/>
          <w:szCs w:val="20"/>
        </w:rPr>
      </w:pPr>
      <w:r w:rsidRPr="00007F83">
        <w:rPr>
          <w:rFonts w:ascii="Helvetica Neue" w:hAnsi="Helvetica Neue"/>
          <w:sz w:val="20"/>
          <w:szCs w:val="20"/>
        </w:rPr>
        <w:t xml:space="preserve"> </w:t>
      </w:r>
    </w:p>
    <w:p w14:paraId="735822EB" w14:textId="77777777" w:rsidR="003854EA" w:rsidRPr="00007F83" w:rsidRDefault="003854EA" w:rsidP="003854EA">
      <w:pPr>
        <w:tabs>
          <w:tab w:val="left" w:pos="270"/>
          <w:tab w:val="left" w:pos="460"/>
        </w:tabs>
        <w:spacing w:before="10"/>
        <w:ind w:left="270" w:right="942"/>
        <w:contextualSpacing/>
        <w:rPr>
          <w:rFonts w:ascii="Helvetica Neue" w:hAnsi="Helvetica Neue"/>
          <w:sz w:val="20"/>
          <w:szCs w:val="20"/>
        </w:rPr>
      </w:pPr>
    </w:p>
    <w:p w14:paraId="17408896" w14:textId="77777777" w:rsidR="003854EA" w:rsidRPr="00007F83" w:rsidRDefault="003854EA" w:rsidP="003854EA">
      <w:pPr>
        <w:ind w:right="137"/>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Help Prevent Choking and Suffocation</w:t>
      </w:r>
    </w:p>
    <w:p w14:paraId="21C495AC" w14:textId="77777777" w:rsidR="003854EA" w:rsidRPr="00007F83" w:rsidRDefault="003854EA" w:rsidP="003854EA">
      <w:pPr>
        <w:ind w:right="137"/>
        <w:contextualSpacing/>
        <w:outlineLvl w:val="4"/>
        <w:rPr>
          <w:rFonts w:ascii="Helvetica Neue" w:eastAsia="Arial" w:hAnsi="Helvetica Neue"/>
          <w:sz w:val="20"/>
          <w:szCs w:val="20"/>
        </w:rPr>
      </w:pPr>
    </w:p>
    <w:p w14:paraId="0DAE9D49" w14:textId="77777777" w:rsidR="003854EA" w:rsidRPr="00007F83" w:rsidRDefault="003854EA" w:rsidP="003854EA">
      <w:pPr>
        <w:spacing w:before="69"/>
        <w:ind w:left="90" w:right="212"/>
        <w:contextualSpacing/>
        <w:rPr>
          <w:rFonts w:ascii="Helvetica Neue" w:eastAsia="Calibri" w:hAnsi="Helvetica Neue"/>
        </w:rPr>
      </w:pPr>
      <w:r w:rsidRPr="00007F83">
        <w:rPr>
          <w:rFonts w:ascii="Helvetica Neue" w:eastAsia="Calibri" w:hAnsi="Helvetica Neue"/>
        </w:rPr>
        <w:t xml:space="preserve">Small children, older adults or other people that need </w:t>
      </w:r>
      <w:r w:rsidRPr="00007F83">
        <w:rPr>
          <w:rFonts w:ascii="Helvetica Neue" w:eastAsia="Calibri" w:hAnsi="Helvetica Neue" w:cs="Calibri"/>
        </w:rPr>
        <w:t xml:space="preserve">help eating should not eat </w:t>
      </w:r>
      <w:r w:rsidRPr="00007F83">
        <w:rPr>
          <w:rFonts w:ascii="Helvetica Neue" w:eastAsia="Calibri" w:hAnsi="Helvetica Neue"/>
        </w:rPr>
        <w:t>food that they could easily choke on. Everyday foods like nuts, popcorn, hard candy, or other small foods can easily get stuck in the throat.</w:t>
      </w:r>
    </w:p>
    <w:p w14:paraId="7ED4BD07" w14:textId="77777777" w:rsidR="003854EA" w:rsidRPr="00007F83" w:rsidRDefault="003854EA" w:rsidP="003854EA">
      <w:pPr>
        <w:pStyle w:val="ListParagraph"/>
        <w:widowControl w:val="0"/>
        <w:numPr>
          <w:ilvl w:val="0"/>
          <w:numId w:val="34"/>
        </w:numPr>
        <w:spacing w:before="69"/>
        <w:ind w:left="540" w:right="163" w:hanging="270"/>
        <w:rPr>
          <w:rFonts w:ascii="Helvetica Neue" w:eastAsia="Calibri" w:hAnsi="Helvetica Neue"/>
        </w:rPr>
      </w:pPr>
      <w:r w:rsidRPr="00007F83">
        <w:rPr>
          <w:rFonts w:ascii="Helvetica Neue" w:eastAsia="Calibri" w:hAnsi="Helvetica Neue"/>
        </w:rPr>
        <w:t xml:space="preserve">Have children drink </w:t>
      </w:r>
      <w:r w:rsidRPr="00007F83">
        <w:rPr>
          <w:rFonts w:ascii="Helvetica Neue" w:eastAsia="Calibri" w:hAnsi="Helvetica Neue" w:cs="Calibri"/>
        </w:rPr>
        <w:t xml:space="preserve">while sitting up. Drinks like </w:t>
      </w:r>
      <w:r w:rsidRPr="00007F83">
        <w:rPr>
          <w:rFonts w:ascii="Helvetica Neue" w:eastAsia="Calibri" w:hAnsi="Helvetica Neue"/>
        </w:rPr>
        <w:t xml:space="preserve">formula, milk, and juice can make babies choke if they are drinking while lying down, especially when </w:t>
      </w:r>
      <w:r w:rsidRPr="00007F83">
        <w:rPr>
          <w:rFonts w:ascii="Helvetica Neue" w:eastAsia="Calibri" w:hAnsi="Helvetica Neue" w:cs="Calibri"/>
        </w:rPr>
        <w:t>drinking from a bottle.</w:t>
      </w:r>
    </w:p>
    <w:p w14:paraId="4264A8A2" w14:textId="77777777" w:rsidR="003854EA" w:rsidRPr="00007F83" w:rsidRDefault="003854EA" w:rsidP="003854EA">
      <w:pPr>
        <w:pStyle w:val="ListParagraph"/>
        <w:widowControl w:val="0"/>
        <w:numPr>
          <w:ilvl w:val="0"/>
          <w:numId w:val="5"/>
        </w:numPr>
        <w:tabs>
          <w:tab w:val="left" w:pos="340"/>
        </w:tabs>
        <w:spacing w:before="2"/>
        <w:ind w:left="540" w:right="355" w:hanging="270"/>
        <w:rPr>
          <w:rFonts w:ascii="Helvetica Neue" w:eastAsia="Calibri" w:hAnsi="Helvetica Neue" w:cs="Calibri"/>
        </w:rPr>
      </w:pPr>
      <w:r w:rsidRPr="00007F83">
        <w:rPr>
          <w:rFonts w:ascii="Helvetica Neue" w:eastAsia="Calibri" w:hAnsi="Helvetica Neue"/>
        </w:rPr>
        <w:t xml:space="preserve">Balloons are a choking hazard. Infants and toddlers are most at risk for choking on items like small toy parts, coins, marbles, </w:t>
      </w:r>
      <w:r w:rsidRPr="00007F83">
        <w:rPr>
          <w:rFonts w:ascii="Helvetica Neue" w:eastAsia="Calibri" w:hAnsi="Helvetica Neue" w:cs="Calibri"/>
        </w:rPr>
        <w:t xml:space="preserve">buttons or anything that can fit in their mouths. </w:t>
      </w:r>
    </w:p>
    <w:p w14:paraId="2AA628B1" w14:textId="77777777" w:rsidR="003854EA" w:rsidRPr="00007F83" w:rsidRDefault="003854EA" w:rsidP="003854EA">
      <w:pPr>
        <w:pStyle w:val="ListParagraph"/>
        <w:widowControl w:val="0"/>
        <w:numPr>
          <w:ilvl w:val="0"/>
          <w:numId w:val="5"/>
        </w:numPr>
        <w:tabs>
          <w:tab w:val="left" w:pos="340"/>
        </w:tabs>
        <w:spacing w:before="3"/>
        <w:ind w:left="540" w:right="268" w:hanging="270"/>
        <w:rPr>
          <w:rFonts w:ascii="Helvetica Neue" w:eastAsia="Calibri" w:hAnsi="Helvetica Neue" w:cs="Calibri"/>
        </w:rPr>
      </w:pPr>
      <w:r w:rsidRPr="00007F83">
        <w:rPr>
          <w:rFonts w:ascii="Helvetica Neue" w:eastAsia="Calibri" w:hAnsi="Helvetica Neue" w:cs="Calibri"/>
        </w:rPr>
        <w:t xml:space="preserve">Do not tie toys or pacifiers to children’s clothes. </w:t>
      </w:r>
      <w:r w:rsidRPr="00007F83">
        <w:rPr>
          <w:rFonts w:ascii="Helvetica Neue" w:eastAsia="Calibri" w:hAnsi="Helvetica Neue"/>
        </w:rPr>
        <w:t>Small children should not wear jewelry around their necks.</w:t>
      </w:r>
    </w:p>
    <w:p w14:paraId="4373DFF9" w14:textId="77777777" w:rsidR="003854EA" w:rsidRPr="00007F83" w:rsidRDefault="003854EA" w:rsidP="003854EA">
      <w:pPr>
        <w:pStyle w:val="ListParagraph"/>
        <w:widowControl w:val="0"/>
        <w:numPr>
          <w:ilvl w:val="0"/>
          <w:numId w:val="5"/>
        </w:numPr>
        <w:tabs>
          <w:tab w:val="left" w:pos="340"/>
        </w:tabs>
        <w:spacing w:before="3"/>
        <w:ind w:left="540" w:right="268" w:hanging="270"/>
        <w:rPr>
          <w:rFonts w:ascii="Helvetica Neue" w:eastAsia="Calibri" w:hAnsi="Helvetica Neue" w:cs="Calibri"/>
        </w:rPr>
      </w:pPr>
      <w:r w:rsidRPr="00007F83">
        <w:rPr>
          <w:rFonts w:ascii="Helvetica Neue" w:eastAsia="Calibri" w:hAnsi="Helvetica Neue"/>
        </w:rPr>
        <w:t xml:space="preserve">Read every toy package to make sure it’s safe for children in the home. Small toy parts are a choking hazard. </w:t>
      </w:r>
      <w:r w:rsidRPr="00007F83">
        <w:rPr>
          <w:rFonts w:ascii="Helvetica Neue" w:eastAsia="Calibri" w:hAnsi="Helvetica Neue" w:cs="Calibri"/>
        </w:rPr>
        <w:t>Only allow children to play with toys that match or are recommended for below their age.</w:t>
      </w:r>
    </w:p>
    <w:p w14:paraId="4F642CD9" w14:textId="77777777" w:rsidR="003854EA" w:rsidRPr="00007F83" w:rsidRDefault="003854EA" w:rsidP="003854EA">
      <w:pPr>
        <w:spacing w:before="10"/>
        <w:ind w:left="540" w:hanging="270"/>
        <w:contextualSpacing/>
        <w:rPr>
          <w:rFonts w:ascii="Helvetica Neue" w:hAnsi="Helvetica Neue"/>
          <w:sz w:val="20"/>
          <w:szCs w:val="20"/>
        </w:rPr>
      </w:pPr>
    </w:p>
    <w:p w14:paraId="51194F0E" w14:textId="77777777" w:rsidR="003854EA" w:rsidRPr="00007F83" w:rsidRDefault="003854EA" w:rsidP="003854EA">
      <w:pPr>
        <w:spacing w:before="10"/>
        <w:ind w:left="540" w:hanging="270"/>
        <w:contextualSpacing/>
        <w:rPr>
          <w:rFonts w:ascii="Helvetica Neue" w:hAnsi="Helvetica Neue"/>
          <w:sz w:val="20"/>
          <w:szCs w:val="20"/>
        </w:rPr>
      </w:pPr>
    </w:p>
    <w:p w14:paraId="52FABE33" w14:textId="77777777" w:rsidR="003854EA" w:rsidRPr="00007F83" w:rsidRDefault="003854EA" w:rsidP="003854EA">
      <w:pPr>
        <w:spacing w:before="51"/>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Help Prevent Strangulation</w:t>
      </w:r>
    </w:p>
    <w:p w14:paraId="785F9CDD" w14:textId="77777777" w:rsidR="003854EA" w:rsidRPr="00007F83" w:rsidRDefault="003854EA" w:rsidP="003854EA">
      <w:pPr>
        <w:spacing w:before="51"/>
        <w:ind w:left="548" w:hanging="274"/>
        <w:contextualSpacing/>
        <w:outlineLvl w:val="4"/>
        <w:rPr>
          <w:rFonts w:ascii="Helvetica Neue" w:eastAsia="Arial" w:hAnsi="Helvetica Neue"/>
          <w:sz w:val="20"/>
          <w:szCs w:val="20"/>
        </w:rPr>
      </w:pPr>
    </w:p>
    <w:p w14:paraId="0711D189" w14:textId="77777777" w:rsidR="003854EA" w:rsidRPr="00007F83" w:rsidRDefault="003854EA" w:rsidP="003854EA">
      <w:pPr>
        <w:pStyle w:val="ListParagraph"/>
        <w:widowControl w:val="0"/>
        <w:numPr>
          <w:ilvl w:val="0"/>
          <w:numId w:val="34"/>
        </w:numPr>
        <w:spacing w:before="82"/>
        <w:ind w:left="540" w:hanging="270"/>
        <w:rPr>
          <w:rFonts w:ascii="Helvetica Neue" w:eastAsia="Calibri" w:hAnsi="Helvetica Neue"/>
        </w:rPr>
      </w:pPr>
      <w:r w:rsidRPr="00007F83">
        <w:rPr>
          <w:rFonts w:ascii="Helvetica Neue" w:hAnsi="Helvetica Neue"/>
          <w:noProof/>
          <w:sz w:val="16"/>
          <w:szCs w:val="16"/>
        </w:rPr>
        <w:lastRenderedPageBreak/>
        <w:drawing>
          <wp:anchor distT="0" distB="0" distL="114300" distR="114300" simplePos="0" relativeHeight="251710464" behindDoc="0" locked="0" layoutInCell="1" allowOverlap="1" wp14:anchorId="38A8DA9A" wp14:editId="1405B8B4">
            <wp:simplePos x="0" y="0"/>
            <wp:positionH relativeFrom="column">
              <wp:posOffset>3767455</wp:posOffset>
            </wp:positionH>
            <wp:positionV relativeFrom="paragraph">
              <wp:posOffset>370840</wp:posOffset>
            </wp:positionV>
            <wp:extent cx="2609215" cy="1704975"/>
            <wp:effectExtent l="0" t="0" r="698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921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eastAsia="Calibri" w:hAnsi="Helvetica Neue"/>
        </w:rPr>
        <w:t>Corded window coverings can accidently strangle infants, children and pets. In 2012, new standards were approved for corded window coverings. If a home has older window coverings, it is best to replace them. Children can accidentally wrap window cords around their necks and become entangled. This is a very serious hazard and may cause death.</w:t>
      </w:r>
    </w:p>
    <w:p w14:paraId="51A02300" w14:textId="77777777" w:rsidR="003854EA" w:rsidRPr="00007F83" w:rsidRDefault="003854EA" w:rsidP="003854EA">
      <w:pPr>
        <w:ind w:left="540" w:hanging="270"/>
        <w:contextualSpacing/>
        <w:rPr>
          <w:rFonts w:ascii="Helvetica Neue" w:hAnsi="Helvetica Neue"/>
          <w:sz w:val="16"/>
          <w:szCs w:val="16"/>
        </w:rPr>
      </w:pPr>
    </w:p>
    <w:p w14:paraId="076B939D" w14:textId="77777777" w:rsidR="003854EA" w:rsidRPr="00007F83" w:rsidRDefault="003854EA" w:rsidP="003854EA">
      <w:pPr>
        <w:widowControl w:val="0"/>
        <w:numPr>
          <w:ilvl w:val="1"/>
          <w:numId w:val="5"/>
        </w:numPr>
        <w:tabs>
          <w:tab w:val="left" w:pos="480"/>
        </w:tabs>
        <w:spacing w:before="10"/>
        <w:ind w:left="540" w:right="527" w:hanging="270"/>
        <w:contextualSpacing/>
        <w:rPr>
          <w:rFonts w:ascii="Helvetica Neue" w:eastAsia="Calibri" w:hAnsi="Helvetica Neue" w:cs="Calibri"/>
        </w:rPr>
      </w:pPr>
      <w:r w:rsidRPr="00007F83">
        <w:rPr>
          <w:rFonts w:ascii="Helvetica Neue" w:eastAsia="Calibri" w:hAnsi="Helvetica Neue"/>
        </w:rPr>
        <w:t xml:space="preserve"> Drawstrings on children’s clothing can be hazardous. Children shouldn’t wear jackets, hoodies or sweatshirts with drawstrings longer </w:t>
      </w:r>
      <w:r w:rsidRPr="00007F83">
        <w:rPr>
          <w:rFonts w:ascii="Helvetica Neue" w:eastAsia="Calibri" w:hAnsi="Helvetica Neue" w:cs="Calibri"/>
        </w:rPr>
        <w:t xml:space="preserve">than 3 inches. Drawstrings must be stitched to the </w:t>
      </w:r>
      <w:r w:rsidRPr="00007F83">
        <w:rPr>
          <w:rFonts w:ascii="Helvetica Neue" w:eastAsia="Calibri" w:hAnsi="Helvetica Neue"/>
        </w:rPr>
        <w:t xml:space="preserve">back of clothing.  Do not purchase clothing with toggles or </w:t>
      </w:r>
      <w:r w:rsidRPr="00007F83">
        <w:rPr>
          <w:rFonts w:ascii="Helvetica Neue" w:eastAsia="Calibri" w:hAnsi="Helvetica Neue" w:cs="Calibri"/>
        </w:rPr>
        <w:t>attachments on drawstrings. Drawstrings can attach to playground equipment, vehicles or furniture and may cause strangulation.</w:t>
      </w:r>
    </w:p>
    <w:p w14:paraId="450AB4FE" w14:textId="77777777" w:rsidR="003854EA" w:rsidRPr="00007F83" w:rsidRDefault="003854EA" w:rsidP="003854EA">
      <w:pPr>
        <w:contextualSpacing/>
        <w:rPr>
          <w:rFonts w:ascii="Helvetica Neue" w:hAnsi="Helvetica Neue"/>
          <w:sz w:val="20"/>
          <w:szCs w:val="20"/>
        </w:rPr>
      </w:pPr>
    </w:p>
    <w:p w14:paraId="46CE4EA3" w14:textId="77777777" w:rsidR="003854EA" w:rsidRPr="00007F83" w:rsidRDefault="003854EA" w:rsidP="003854EA">
      <w:pPr>
        <w:ind w:left="180" w:right="257" w:hanging="180"/>
        <w:contextualSpacing/>
        <w:outlineLvl w:val="4"/>
        <w:rPr>
          <w:rFonts w:ascii="Helvetica Neue" w:eastAsia="Arial" w:hAnsi="Helvetica Neue"/>
          <w:color w:val="0079C1"/>
          <w:sz w:val="20"/>
          <w:szCs w:val="20"/>
        </w:rPr>
      </w:pPr>
    </w:p>
    <w:p w14:paraId="0C93C616" w14:textId="77777777" w:rsidR="003854EA" w:rsidRPr="00007F83" w:rsidRDefault="003854EA" w:rsidP="003854EA">
      <w:pPr>
        <w:ind w:left="180" w:right="257" w:hanging="180"/>
        <w:contextualSpacing/>
        <w:outlineLvl w:val="4"/>
        <w:rPr>
          <w:rFonts w:ascii="Helvetica Neue" w:eastAsia="Arial" w:hAnsi="Helvetica Neue"/>
          <w:color w:val="0079C1"/>
          <w:sz w:val="26"/>
          <w:szCs w:val="26"/>
        </w:rPr>
      </w:pPr>
    </w:p>
    <w:p w14:paraId="1C22EC46" w14:textId="77777777" w:rsidR="003854EA" w:rsidRPr="00007F83" w:rsidRDefault="003854EA" w:rsidP="003854EA">
      <w:pPr>
        <w:ind w:left="180" w:right="257" w:hanging="180"/>
        <w:contextualSpacing/>
        <w:outlineLvl w:val="4"/>
        <w:rPr>
          <w:rFonts w:ascii="Helvetica Neue" w:eastAsia="Arial" w:hAnsi="Helvetica Neue"/>
          <w:color w:val="0079C1"/>
          <w:sz w:val="26"/>
          <w:szCs w:val="26"/>
        </w:rPr>
      </w:pPr>
    </w:p>
    <w:p w14:paraId="02CEE857" w14:textId="77777777" w:rsidR="003854EA" w:rsidRPr="00007F83" w:rsidRDefault="003854EA" w:rsidP="003854EA">
      <w:pPr>
        <w:ind w:left="180" w:right="257" w:hanging="180"/>
        <w:contextualSpacing/>
        <w:outlineLvl w:val="4"/>
        <w:rPr>
          <w:rFonts w:ascii="Helvetica Neue" w:eastAsia="Arial" w:hAnsi="Helvetica Neue"/>
          <w:color w:val="0079C1"/>
          <w:sz w:val="26"/>
          <w:szCs w:val="26"/>
        </w:rPr>
      </w:pPr>
    </w:p>
    <w:p w14:paraId="56B3F9D7" w14:textId="77777777" w:rsidR="003854EA" w:rsidRPr="00007F83" w:rsidRDefault="003854EA" w:rsidP="003854EA">
      <w:pPr>
        <w:ind w:left="180" w:right="257" w:hanging="180"/>
        <w:contextualSpacing/>
        <w:outlineLvl w:val="4"/>
        <w:rPr>
          <w:rFonts w:ascii="Helvetica Neue" w:eastAsia="Arial" w:hAnsi="Helvetica Neue"/>
          <w:color w:val="0079C1"/>
          <w:sz w:val="26"/>
          <w:szCs w:val="26"/>
        </w:rPr>
      </w:pPr>
    </w:p>
    <w:p w14:paraId="51849BB4" w14:textId="77777777" w:rsidR="003854EA" w:rsidRPr="00007F83" w:rsidRDefault="003854EA" w:rsidP="003854EA">
      <w:pPr>
        <w:ind w:left="180" w:right="257" w:hanging="180"/>
        <w:contextualSpacing/>
        <w:outlineLvl w:val="4"/>
        <w:rPr>
          <w:rFonts w:ascii="Helvetica Neue" w:eastAsia="Arial" w:hAnsi="Helvetica Neue"/>
          <w:color w:val="0079C1"/>
          <w:sz w:val="26"/>
          <w:szCs w:val="26"/>
        </w:rPr>
      </w:pPr>
    </w:p>
    <w:p w14:paraId="675616C3" w14:textId="77777777" w:rsidR="003854EA" w:rsidRPr="00007F83" w:rsidRDefault="003854EA" w:rsidP="003854EA">
      <w:pPr>
        <w:ind w:left="180" w:right="257" w:hanging="180"/>
        <w:contextualSpacing/>
        <w:outlineLvl w:val="4"/>
        <w:rPr>
          <w:rFonts w:ascii="Helvetica Neue" w:eastAsia="Arial" w:hAnsi="Helvetica Neue"/>
          <w:color w:val="0079C1"/>
          <w:sz w:val="26"/>
          <w:szCs w:val="26"/>
        </w:rPr>
      </w:pPr>
    </w:p>
    <w:p w14:paraId="6CB436E4" w14:textId="77777777" w:rsidR="003854EA" w:rsidRPr="00007F83" w:rsidRDefault="003854EA" w:rsidP="003854EA">
      <w:pPr>
        <w:ind w:left="180" w:right="257" w:hanging="180"/>
        <w:contextualSpacing/>
        <w:outlineLvl w:val="4"/>
        <w:rPr>
          <w:rFonts w:ascii="Helvetica Neue" w:eastAsia="Arial" w:hAnsi="Helvetica Neue"/>
          <w:color w:val="0079C1"/>
          <w:sz w:val="26"/>
          <w:szCs w:val="26"/>
        </w:rPr>
      </w:pPr>
    </w:p>
    <w:p w14:paraId="73AB9F4D" w14:textId="77777777" w:rsidR="003854EA" w:rsidRPr="00007F83" w:rsidRDefault="003854EA" w:rsidP="003854EA">
      <w:pPr>
        <w:ind w:left="180" w:right="257" w:hanging="180"/>
        <w:contextualSpacing/>
        <w:outlineLvl w:val="4"/>
        <w:rPr>
          <w:rFonts w:ascii="Helvetica Neue" w:eastAsia="Arial" w:hAnsi="Helvetica Neue"/>
          <w:sz w:val="26"/>
          <w:szCs w:val="26"/>
        </w:rPr>
      </w:pPr>
      <w:r w:rsidRPr="00007F83">
        <w:rPr>
          <w:rFonts w:ascii="Helvetica Neue" w:eastAsia="Arial" w:hAnsi="Helvetica Neue"/>
          <w:color w:val="0079C1"/>
          <w:sz w:val="26"/>
          <w:szCs w:val="26"/>
        </w:rPr>
        <w:t>Help Prevent Tip-Over Hazards</w:t>
      </w:r>
    </w:p>
    <w:p w14:paraId="1A0B2FE1" w14:textId="4FC708AC" w:rsidR="003854EA" w:rsidRPr="00007F83" w:rsidRDefault="003854EA" w:rsidP="003854EA">
      <w:pPr>
        <w:spacing w:before="69"/>
        <w:ind w:left="180" w:right="299"/>
        <w:contextualSpacing/>
        <w:rPr>
          <w:rFonts w:ascii="Helvetica Neue" w:eastAsia="Calibri" w:hAnsi="Helvetica Neue"/>
        </w:rPr>
      </w:pPr>
    </w:p>
    <w:p w14:paraId="3A389B96" w14:textId="21A48B53" w:rsidR="003854EA" w:rsidRPr="00007F83" w:rsidRDefault="003854EA" w:rsidP="003854EA">
      <w:pPr>
        <w:spacing w:before="69"/>
        <w:ind w:left="180" w:right="299"/>
        <w:contextualSpacing/>
        <w:rPr>
          <w:rFonts w:ascii="Helvetica Neue" w:eastAsia="Calibri" w:hAnsi="Helvetica Neue" w:cs="Calibri"/>
        </w:rPr>
      </w:pPr>
      <w:r w:rsidRPr="00007F83">
        <w:rPr>
          <w:rFonts w:ascii="Helvetica Neue" w:eastAsia="Calibri" w:hAnsi="Helvetica Neue"/>
          <w:noProof/>
        </w:rPr>
        <w:drawing>
          <wp:anchor distT="0" distB="0" distL="114300" distR="114300" simplePos="0" relativeHeight="251711488" behindDoc="0" locked="0" layoutInCell="1" allowOverlap="1" wp14:anchorId="14A99933" wp14:editId="5CC780C7">
            <wp:simplePos x="0" y="0"/>
            <wp:positionH relativeFrom="column">
              <wp:posOffset>5092065</wp:posOffset>
            </wp:positionH>
            <wp:positionV relativeFrom="paragraph">
              <wp:posOffset>312420</wp:posOffset>
            </wp:positionV>
            <wp:extent cx="1528445" cy="1925955"/>
            <wp:effectExtent l="0" t="0" r="0" b="444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8445" cy="1925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7F83">
        <w:rPr>
          <w:rFonts w:ascii="Helvetica Neue" w:eastAsia="Calibri" w:hAnsi="Helvetica Neue"/>
        </w:rPr>
        <w:t xml:space="preserve">Furniture and appliances such as televisions that are not well secured represent </w:t>
      </w:r>
      <w:r w:rsidRPr="00007F83">
        <w:rPr>
          <w:rFonts w:ascii="Helvetica Neue" w:eastAsia="Calibri" w:hAnsi="Helvetica Neue" w:cs="Calibri"/>
        </w:rPr>
        <w:t xml:space="preserve">tip-over </w:t>
      </w:r>
      <w:r w:rsidRPr="00007F83">
        <w:rPr>
          <w:rFonts w:ascii="Helvetica Neue" w:eastAsia="Calibri" w:hAnsi="Helvetica Neue"/>
        </w:rPr>
        <w:t xml:space="preserve">hazards to young children </w:t>
      </w:r>
      <w:r w:rsidRPr="00007F83">
        <w:rPr>
          <w:rFonts w:ascii="Helvetica Neue" w:eastAsia="Calibri" w:hAnsi="Helvetica Neue" w:cs="Calibri"/>
        </w:rPr>
        <w:t xml:space="preserve">in particular. </w:t>
      </w:r>
      <w:r w:rsidRPr="00007F83">
        <w:rPr>
          <w:rFonts w:ascii="Helvetica Neue" w:eastAsia="Calibri" w:hAnsi="Helvetica Neue"/>
        </w:rPr>
        <w:t xml:space="preserve">Children can be subject to injuries </w:t>
      </w:r>
      <w:r w:rsidRPr="00007F83">
        <w:rPr>
          <w:rFonts w:ascii="Helvetica Neue" w:eastAsia="Calibri" w:hAnsi="Helvetica Neue" w:cs="Calibri"/>
        </w:rPr>
        <w:t xml:space="preserve">from tip-overs, including crush and </w:t>
      </w:r>
      <w:r w:rsidRPr="00007F83">
        <w:rPr>
          <w:rFonts w:ascii="Helvetica Neue" w:eastAsia="Calibri" w:hAnsi="Helvetica Neue"/>
        </w:rPr>
        <w:t xml:space="preserve">head injuries. Parents or caregivers should ensure that furniture and </w:t>
      </w:r>
      <w:r w:rsidRPr="00007F83">
        <w:rPr>
          <w:rFonts w:ascii="Helvetica Neue" w:eastAsia="Calibri" w:hAnsi="Helvetica Neue" w:cs="Calibri"/>
        </w:rPr>
        <w:t>appliances are stable and not prone to tipping.</w:t>
      </w:r>
    </w:p>
    <w:p w14:paraId="28B5A2F5" w14:textId="77777777" w:rsidR="003854EA" w:rsidRPr="00007F83" w:rsidRDefault="003854EA" w:rsidP="003854EA">
      <w:pPr>
        <w:contextualSpacing/>
        <w:rPr>
          <w:rFonts w:ascii="Helvetica Neue" w:hAnsi="Helvetica Neue"/>
          <w:sz w:val="16"/>
          <w:szCs w:val="16"/>
        </w:rPr>
      </w:pPr>
    </w:p>
    <w:p w14:paraId="5B396632" w14:textId="77777777" w:rsidR="003854EA" w:rsidRPr="00007F83" w:rsidRDefault="003854EA" w:rsidP="003854EA">
      <w:pPr>
        <w:widowControl w:val="0"/>
        <w:numPr>
          <w:ilvl w:val="1"/>
          <w:numId w:val="5"/>
        </w:numPr>
        <w:tabs>
          <w:tab w:val="left" w:pos="479"/>
        </w:tabs>
        <w:ind w:left="479" w:right="311"/>
        <w:contextualSpacing/>
        <w:rPr>
          <w:rFonts w:ascii="Helvetica Neue" w:hAnsi="Helvetica Neue"/>
          <w:sz w:val="16"/>
          <w:szCs w:val="16"/>
        </w:rPr>
      </w:pPr>
      <w:r w:rsidRPr="00007F83">
        <w:rPr>
          <w:rFonts w:ascii="Helvetica Neue" w:eastAsia="Calibri" w:hAnsi="Helvetica Neue"/>
        </w:rPr>
        <w:t>Large appliances and furniture (e.g., bookcases) should be anchored to the wall.</w:t>
      </w:r>
    </w:p>
    <w:p w14:paraId="44127A29" w14:textId="77777777" w:rsidR="003854EA" w:rsidRPr="00007F83" w:rsidRDefault="003854EA" w:rsidP="003854EA">
      <w:pPr>
        <w:widowControl w:val="0"/>
        <w:numPr>
          <w:ilvl w:val="1"/>
          <w:numId w:val="5"/>
        </w:numPr>
        <w:tabs>
          <w:tab w:val="left" w:pos="479"/>
        </w:tabs>
        <w:spacing w:before="49"/>
        <w:ind w:left="479" w:right="158"/>
        <w:contextualSpacing/>
        <w:rPr>
          <w:rFonts w:ascii="Helvetica Neue" w:eastAsia="Calibri" w:hAnsi="Helvetica Neue"/>
          <w:sz w:val="16"/>
          <w:szCs w:val="16"/>
        </w:rPr>
      </w:pPr>
      <w:r w:rsidRPr="00007F83">
        <w:rPr>
          <w:rFonts w:ascii="Helvetica Neue" w:eastAsia="Calibri" w:hAnsi="Helvetica Neue"/>
        </w:rPr>
        <w:t xml:space="preserve">Televisions should be on sturdy, low bases and should be pushed as far back on stands as possible. </w:t>
      </w:r>
    </w:p>
    <w:p w14:paraId="13E54340" w14:textId="77777777" w:rsidR="003854EA" w:rsidRPr="00007F83" w:rsidRDefault="003854EA" w:rsidP="003854EA">
      <w:pPr>
        <w:widowControl w:val="0"/>
        <w:numPr>
          <w:ilvl w:val="1"/>
          <w:numId w:val="5"/>
        </w:numPr>
        <w:tabs>
          <w:tab w:val="left" w:pos="479"/>
        </w:tabs>
        <w:spacing w:before="49"/>
        <w:ind w:left="479" w:right="158"/>
        <w:contextualSpacing/>
        <w:rPr>
          <w:rFonts w:ascii="Helvetica Neue" w:eastAsia="Calibri" w:hAnsi="Helvetica Neue" w:cs="Calibri"/>
        </w:rPr>
      </w:pPr>
      <w:r w:rsidRPr="00007F83">
        <w:rPr>
          <w:rFonts w:ascii="Helvetica Neue" w:eastAsia="Calibri" w:hAnsi="Helvetica Neue"/>
        </w:rPr>
        <w:t xml:space="preserve">Remote controls, toys, and other items that might </w:t>
      </w:r>
      <w:r w:rsidRPr="00007F83">
        <w:rPr>
          <w:rFonts w:ascii="Helvetica Neue" w:eastAsia="Calibri" w:hAnsi="Helvetica Neue" w:cs="Calibri"/>
        </w:rPr>
        <w:t>attract children should be kept off of TV stands or furniture that represents tip-over hazards.</w:t>
      </w:r>
    </w:p>
    <w:p w14:paraId="5D51A53F" w14:textId="77777777" w:rsidR="003854EA" w:rsidRPr="00007F83" w:rsidRDefault="003854EA" w:rsidP="003854EA">
      <w:pPr>
        <w:contextualSpacing/>
        <w:rPr>
          <w:rFonts w:ascii="Helvetica Neue" w:hAnsi="Helvetica Neue"/>
          <w:sz w:val="16"/>
          <w:szCs w:val="16"/>
        </w:rPr>
      </w:pPr>
    </w:p>
    <w:p w14:paraId="203D482B" w14:textId="77777777" w:rsidR="003854EA" w:rsidRPr="00007F83" w:rsidRDefault="003854EA" w:rsidP="003854EA">
      <w:pPr>
        <w:ind w:left="119"/>
        <w:contextualSpacing/>
        <w:outlineLvl w:val="4"/>
        <w:rPr>
          <w:rFonts w:ascii="Helvetica Neue" w:eastAsia="Arial" w:hAnsi="Helvetica Neue"/>
          <w:color w:val="0079C1"/>
          <w:sz w:val="26"/>
          <w:szCs w:val="26"/>
        </w:rPr>
      </w:pPr>
    </w:p>
    <w:p w14:paraId="6A064AC6" w14:textId="77777777" w:rsidR="003854EA" w:rsidRPr="00007F83" w:rsidRDefault="003854EA" w:rsidP="003854EA">
      <w:pPr>
        <w:contextualSpacing/>
        <w:outlineLvl w:val="4"/>
        <w:rPr>
          <w:rFonts w:ascii="Helvetica Neue" w:eastAsia="Arial" w:hAnsi="Helvetica Neue"/>
          <w:color w:val="0079C1"/>
          <w:sz w:val="26"/>
          <w:szCs w:val="26"/>
        </w:rPr>
      </w:pPr>
      <w:r w:rsidRPr="00007F83">
        <w:rPr>
          <w:rFonts w:ascii="Helvetica Neue" w:eastAsia="Arial" w:hAnsi="Helvetica Neue"/>
          <w:color w:val="0079C1"/>
          <w:sz w:val="26"/>
          <w:szCs w:val="26"/>
        </w:rPr>
        <w:t>Help Prevent Drowning</w:t>
      </w:r>
    </w:p>
    <w:p w14:paraId="0E6F6DC4" w14:textId="77777777" w:rsidR="003854EA" w:rsidRPr="00007F83" w:rsidRDefault="003854EA" w:rsidP="003854EA">
      <w:pPr>
        <w:ind w:left="119"/>
        <w:contextualSpacing/>
        <w:outlineLvl w:val="4"/>
        <w:rPr>
          <w:rFonts w:ascii="Helvetica Neue" w:eastAsia="Arial" w:hAnsi="Helvetica Neue"/>
          <w:sz w:val="20"/>
          <w:szCs w:val="20"/>
        </w:rPr>
      </w:pPr>
    </w:p>
    <w:p w14:paraId="63D2B7E4" w14:textId="77777777" w:rsidR="003854EA" w:rsidRPr="00007F83" w:rsidRDefault="003854EA" w:rsidP="003854EA">
      <w:pPr>
        <w:widowControl w:val="0"/>
        <w:numPr>
          <w:ilvl w:val="1"/>
          <w:numId w:val="5"/>
        </w:numPr>
        <w:tabs>
          <w:tab w:val="left" w:pos="540"/>
        </w:tabs>
        <w:spacing w:before="3"/>
        <w:ind w:left="630" w:right="287" w:hanging="270"/>
        <w:contextualSpacing/>
        <w:rPr>
          <w:rFonts w:ascii="Helvetica Neue" w:hAnsi="Helvetica Neue"/>
          <w:sz w:val="16"/>
          <w:szCs w:val="16"/>
        </w:rPr>
      </w:pPr>
      <w:r w:rsidRPr="00007F83">
        <w:rPr>
          <w:rFonts w:ascii="Helvetica Neue" w:eastAsia="Calibri" w:hAnsi="Helvetica Neue"/>
        </w:rPr>
        <w:t xml:space="preserve">Parents or other adults should always supervise children and older adults by the water. Life jackets or vests should be worn on docks, at beaches, rivers </w:t>
      </w:r>
      <w:r w:rsidRPr="00007F83">
        <w:rPr>
          <w:rFonts w:ascii="Helvetica Neue" w:eastAsia="Calibri" w:hAnsi="Helvetica Neue"/>
        </w:rPr>
        <w:lastRenderedPageBreak/>
        <w:t xml:space="preserve">and by the pool. </w:t>
      </w:r>
    </w:p>
    <w:p w14:paraId="25E58ECE" w14:textId="77777777" w:rsidR="003854EA" w:rsidRPr="00007F83" w:rsidRDefault="003854EA" w:rsidP="003854EA">
      <w:pPr>
        <w:widowControl w:val="0"/>
        <w:numPr>
          <w:ilvl w:val="1"/>
          <w:numId w:val="5"/>
        </w:numPr>
        <w:tabs>
          <w:tab w:val="left" w:pos="270"/>
          <w:tab w:val="left" w:pos="540"/>
        </w:tabs>
        <w:spacing w:before="10"/>
        <w:ind w:left="630" w:right="845" w:hanging="270"/>
        <w:contextualSpacing/>
        <w:rPr>
          <w:rFonts w:ascii="Helvetica Neue" w:eastAsia="Calibri" w:hAnsi="Helvetica Neue" w:cs="Calibri"/>
        </w:rPr>
      </w:pPr>
      <w:r w:rsidRPr="00007F83">
        <w:rPr>
          <w:rFonts w:ascii="Helvetica Neue" w:eastAsia="Calibri" w:hAnsi="Helvetica Neue"/>
        </w:rPr>
        <w:t xml:space="preserve">Make sure any pools, hot tubs, or spas have a fence around them. Make sure the fence is at least 5 feet high or the height required by the local building code, if higher. Select a pool fence with a self-closing gate and install pool and gate alarms near pools. Surface wave and under water alarms are also available. Make sure pool and spa covers are in good </w:t>
      </w:r>
      <w:r w:rsidRPr="00007F83">
        <w:rPr>
          <w:rFonts w:ascii="Helvetica Neue" w:eastAsia="Calibri" w:hAnsi="Helvetica Neue" w:cs="Calibri"/>
        </w:rPr>
        <w:t>condition.</w:t>
      </w:r>
    </w:p>
    <w:p w14:paraId="27548F23" w14:textId="1985B609" w:rsidR="003854EA" w:rsidRPr="00007F83" w:rsidRDefault="003854EA" w:rsidP="003854EA">
      <w:pPr>
        <w:widowControl w:val="0"/>
        <w:numPr>
          <w:ilvl w:val="1"/>
          <w:numId w:val="5"/>
        </w:numPr>
        <w:tabs>
          <w:tab w:val="left" w:pos="270"/>
          <w:tab w:val="left" w:pos="540"/>
        </w:tabs>
        <w:spacing w:before="3"/>
        <w:ind w:hanging="270"/>
        <w:contextualSpacing/>
        <w:rPr>
          <w:rFonts w:ascii="Helvetica Neue" w:hAnsi="Helvetica Neue"/>
          <w:sz w:val="22"/>
          <w:szCs w:val="22"/>
        </w:rPr>
      </w:pPr>
      <w:r w:rsidRPr="00007F83">
        <w:rPr>
          <w:rFonts w:ascii="Helvetica Neue" w:eastAsia="Calibri" w:hAnsi="Helvetica Neue"/>
        </w:rPr>
        <w:t>Young children should never be alone in the bathtub. Use toilet lid locks when you have toddlers in the home to prevent drowning in the toilet. Remember, children can drown in only a couple inches of water.</w:t>
      </w:r>
      <w:r w:rsidRPr="00007F83">
        <w:rPr>
          <w:rFonts w:ascii="Helvetica Neue" w:hAnsi="Helvetica Neue"/>
          <w:sz w:val="22"/>
          <w:szCs w:val="22"/>
        </w:rPr>
        <w:t xml:space="preserve"> </w:t>
      </w:r>
    </w:p>
    <w:p w14:paraId="01F47052" w14:textId="109F477A" w:rsidR="003854EA" w:rsidRPr="00007F83" w:rsidRDefault="003854EA" w:rsidP="003854EA">
      <w:pPr>
        <w:rPr>
          <w:rFonts w:ascii="Helvetica Neue" w:hAnsi="Helvetica Neue"/>
          <w:sz w:val="22"/>
          <w:szCs w:val="22"/>
        </w:rPr>
      </w:pPr>
      <w:r w:rsidRPr="00007F83">
        <w:rPr>
          <w:rFonts w:ascii="Helvetica Neue" w:hAnsi="Helvetica Neue"/>
          <w:sz w:val="22"/>
          <w:szCs w:val="22"/>
        </w:rPr>
        <w:br w:type="page"/>
      </w:r>
    </w:p>
    <w:p w14:paraId="47EC30D2" w14:textId="55F2036D" w:rsidR="003854EA" w:rsidRPr="00007F83" w:rsidRDefault="003854EA" w:rsidP="003854EA">
      <w:pPr>
        <w:spacing w:line="276" w:lineRule="auto"/>
        <w:rPr>
          <w:rFonts w:ascii="Helvetica Neue" w:hAnsi="Helvetica Neue"/>
          <w:b/>
          <w:sz w:val="32"/>
        </w:rPr>
      </w:pPr>
      <w:r w:rsidRPr="00007F83">
        <w:rPr>
          <w:rFonts w:ascii="Helvetica Neue" w:hAnsi="Helvetica Neue"/>
          <w:b/>
          <w:sz w:val="32"/>
        </w:rPr>
        <w:lastRenderedPageBreak/>
        <w:t>Chapter 12 – Temperature Control</w:t>
      </w:r>
    </w:p>
    <w:p w14:paraId="6DF39E0D" w14:textId="77777777" w:rsidR="003854EA" w:rsidRPr="00007F83" w:rsidRDefault="003854EA" w:rsidP="003854EA">
      <w:pPr>
        <w:spacing w:line="276" w:lineRule="auto"/>
        <w:rPr>
          <w:rFonts w:ascii="Helvetica Neue" w:hAnsi="Helvetica Neue"/>
          <w:b/>
          <w:sz w:val="32"/>
        </w:rPr>
      </w:pPr>
    </w:p>
    <w:p w14:paraId="58EB6B43" w14:textId="7BAFC6DB" w:rsidR="003854EA" w:rsidRPr="00007F83" w:rsidRDefault="003854EA" w:rsidP="003854EA">
      <w:pPr>
        <w:pStyle w:val="BodyText"/>
        <w:ind w:left="90"/>
        <w:contextualSpacing/>
        <w:rPr>
          <w:rFonts w:ascii="Helvetica Neue" w:hAnsi="Helvetica Neue"/>
          <w:sz w:val="22"/>
          <w:szCs w:val="22"/>
        </w:rPr>
      </w:pPr>
      <w:proofErr w:type="spellStart"/>
      <w:r w:rsidRPr="00007F83">
        <w:rPr>
          <w:rFonts w:ascii="Helvetica Neue" w:hAnsi="Helvetica Neue"/>
          <w:sz w:val="22"/>
          <w:szCs w:val="22"/>
        </w:rPr>
        <w:t>Everyy</w:t>
      </w:r>
      <w:proofErr w:type="spellEnd"/>
      <w:r w:rsidRPr="00007F83">
        <w:rPr>
          <w:rFonts w:ascii="Helvetica Neue" w:hAnsi="Helvetica Neue"/>
          <w:sz w:val="22"/>
          <w:szCs w:val="22"/>
        </w:rPr>
        <w:t xml:space="preserve"> home needs to be a temperature controlled home to ensure families and the house structure is safe from extreme temperatures and provides comfort. A temperature controlled home has balanced temperature and humidity levels. Older homes were constructed with materials and methods that are not very energy efficient, but most do have good ventilation from infiltration of air. However, homes that are not energy-efficient cause monthly utility bills (gas, electric, propane) to be more expensive, therefore, it is beneficial for homes to have a balance of energy efficiency and adequate ventilation.</w:t>
      </w:r>
    </w:p>
    <w:p w14:paraId="5A7EC700" w14:textId="77777777" w:rsidR="003854EA" w:rsidRPr="00007F83" w:rsidRDefault="003854EA" w:rsidP="003854EA">
      <w:pPr>
        <w:pStyle w:val="BodyText"/>
        <w:ind w:left="180"/>
        <w:contextualSpacing/>
        <w:rPr>
          <w:rFonts w:ascii="Helvetica Neue" w:hAnsi="Helvetica Neue"/>
          <w:sz w:val="22"/>
          <w:szCs w:val="22"/>
        </w:rPr>
      </w:pPr>
    </w:p>
    <w:p w14:paraId="4CA526C9" w14:textId="77777777" w:rsidR="003854EA" w:rsidRPr="00007F83" w:rsidRDefault="003854EA" w:rsidP="003854EA">
      <w:pPr>
        <w:pStyle w:val="BodyText"/>
        <w:tabs>
          <w:tab w:val="left" w:pos="523"/>
        </w:tabs>
        <w:ind w:left="0"/>
        <w:contextualSpacing/>
        <w:rPr>
          <w:rFonts w:ascii="Helvetica Neue" w:hAnsi="Helvetica Neue" w:cs="Calibri"/>
          <w:spacing w:val="-1"/>
        </w:rPr>
        <w:sectPr w:rsidR="003854EA" w:rsidRPr="00007F83" w:rsidSect="003854EA">
          <w:type w:val="continuous"/>
          <w:pgSz w:w="12240" w:h="15840"/>
          <w:pgMar w:top="1440" w:right="1440" w:bottom="1440" w:left="1440" w:header="720" w:footer="720" w:gutter="0"/>
          <w:pgNumType w:start="49"/>
          <w:cols w:space="720"/>
        </w:sectPr>
      </w:pPr>
    </w:p>
    <w:p w14:paraId="76CDDA69" w14:textId="77777777" w:rsidR="003854EA" w:rsidRPr="00007F83" w:rsidRDefault="003854EA" w:rsidP="003854EA">
      <w:pPr>
        <w:pStyle w:val="BodyText"/>
        <w:ind w:left="101" w:right="274"/>
        <w:contextualSpacing/>
        <w:jc w:val="both"/>
        <w:rPr>
          <w:rFonts w:ascii="Helvetica Neue" w:hAnsi="Helvetica Neue"/>
          <w:sz w:val="22"/>
          <w:szCs w:val="22"/>
        </w:rPr>
      </w:pPr>
      <w:r w:rsidRPr="00007F83">
        <w:rPr>
          <w:rFonts w:ascii="Helvetica Neue" w:hAnsi="Helvetica Neue"/>
          <w:noProof/>
          <w:sz w:val="22"/>
          <w:szCs w:val="22"/>
        </w:rPr>
        <w:lastRenderedPageBreak/>
        <mc:AlternateContent>
          <mc:Choice Requires="wps">
            <w:drawing>
              <wp:anchor distT="91440" distB="91440" distL="114300" distR="114300" simplePos="0" relativeHeight="251714560" behindDoc="0" locked="0" layoutInCell="1" allowOverlap="1" wp14:anchorId="6838682D" wp14:editId="570175D7">
                <wp:simplePos x="0" y="0"/>
                <wp:positionH relativeFrom="column">
                  <wp:posOffset>-381000</wp:posOffset>
                </wp:positionH>
                <wp:positionV relativeFrom="paragraph">
                  <wp:posOffset>812165</wp:posOffset>
                </wp:positionV>
                <wp:extent cx="7762875" cy="457200"/>
                <wp:effectExtent l="0" t="0" r="9525" b="0"/>
                <wp:wrapTopAndBottom/>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457200"/>
                        </a:xfrm>
                        <a:prstGeom prst="rect">
                          <a:avLst/>
                        </a:prstGeom>
                        <a:solidFill>
                          <a:schemeClr val="tx2">
                            <a:lumMod val="20000"/>
                            <a:lumOff val="80000"/>
                          </a:schemeClr>
                        </a:solidFill>
                        <a:ln w="9525">
                          <a:noFill/>
                          <a:miter lim="800000"/>
                          <a:headEnd/>
                          <a:tailEnd/>
                        </a:ln>
                      </wps:spPr>
                      <wps:txbx>
                        <w:txbxContent>
                          <w:p w14:paraId="35FC35F0" w14:textId="77777777" w:rsidR="00AA729F" w:rsidRPr="00DB56EC" w:rsidRDefault="00AA729F" w:rsidP="003854EA">
                            <w:pPr>
                              <w:pStyle w:val="Heading4"/>
                              <w:spacing w:line="255" w:lineRule="auto"/>
                              <w:ind w:right="215"/>
                              <w:jc w:val="center"/>
                              <w:rPr>
                                <w:b/>
                                <w:i w:val="0"/>
                              </w:rPr>
                            </w:pPr>
                            <w:r w:rsidRPr="00DB56EC">
                              <w:rPr>
                                <w:b/>
                                <w:color w:val="0079C1"/>
                              </w:rPr>
                              <w:t xml:space="preserve">Where Do </w:t>
                            </w:r>
                            <w:r>
                              <w:rPr>
                                <w:b/>
                                <w:color w:val="0079C1"/>
                              </w:rPr>
                              <w:t>Temperature Control</w:t>
                            </w:r>
                            <w:r w:rsidRPr="00DB56EC">
                              <w:rPr>
                                <w:b/>
                                <w:color w:val="0079C1"/>
                              </w:rPr>
                              <w:t xml:space="preserve"> Risks Come </w:t>
                            </w:r>
                            <w:proofErr w:type="gramStart"/>
                            <w:r w:rsidRPr="00DB56EC">
                              <w:rPr>
                                <w:b/>
                                <w:color w:val="0079C1"/>
                              </w:rPr>
                              <w:t>From</w:t>
                            </w:r>
                            <w:proofErr w:type="gramEnd"/>
                            <w:r w:rsidRPr="00DB56EC">
                              <w:rPr>
                                <w:b/>
                                <w:color w:val="0079C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8682D" id="_x0000_s1031" type="#_x0000_t202" style="position:absolute;left:0;text-align:left;margin-left:-30pt;margin-top:63.95pt;width:611.25pt;height:36pt;z-index:251714560;visibility:visible;mso-wrap-style:square;mso-width-percent:0;mso-height-percent:0;mso-wrap-distance-left:9pt;mso-wrap-distance-top:7.2pt;mso-wrap-distance-right:9pt;mso-wrap-distance-bottom:7.2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" fillcolor="#d5dce4 [671]" stroked="f">
                <v:textbox>
                  <w:txbxContent>
                    <w:p w14:paraId="35FC35F0" w14:textId="77777777" w:rsidR="00AA729F" w:rsidRPr="00DB56EC" w:rsidRDefault="00AA729F" w:rsidP="003854EA">
                      <w:pPr>
                        <w:pStyle w:val="Heading4"/>
                        <w:spacing w:line="255" w:lineRule="auto"/>
                        <w:ind w:right="215"/>
                        <w:jc w:val="center"/>
                        <w:rPr>
                          <w:b/>
                          <w:i w:val="0"/>
                        </w:rPr>
                      </w:pPr>
                      <w:r w:rsidRPr="00DB56EC">
                        <w:rPr>
                          <w:b/>
                          <w:color w:val="0079C1"/>
                        </w:rPr>
                        <w:t xml:space="preserve">Where Do </w:t>
                      </w:r>
                      <w:r>
                        <w:rPr>
                          <w:b/>
                          <w:color w:val="0079C1"/>
                        </w:rPr>
                        <w:t>Temperature Control</w:t>
                      </w:r>
                      <w:r w:rsidRPr="00DB56EC">
                        <w:rPr>
                          <w:b/>
                          <w:color w:val="0079C1"/>
                        </w:rPr>
                        <w:t xml:space="preserve"> Risks Come </w:t>
                      </w:r>
                      <w:proofErr w:type="gramStart"/>
                      <w:r w:rsidRPr="00DB56EC">
                        <w:rPr>
                          <w:b/>
                          <w:color w:val="0079C1"/>
                        </w:rPr>
                        <w:t>From</w:t>
                      </w:r>
                      <w:proofErr w:type="gramEnd"/>
                      <w:r w:rsidRPr="00DB56EC">
                        <w:rPr>
                          <w:b/>
                          <w:color w:val="0079C1"/>
                        </w:rPr>
                        <w:t>?</w:t>
                      </w:r>
                    </w:p>
                  </w:txbxContent>
                </v:textbox>
                <w10:wrap type="topAndBottom"/>
              </v:shape>
            </w:pict>
          </mc:Fallback>
        </mc:AlternateContent>
      </w:r>
      <w:r w:rsidRPr="00007F83">
        <w:rPr>
          <w:rFonts w:ascii="Helvetica Neue" w:hAnsi="Helvetica Neue"/>
          <w:sz w:val="22"/>
          <w:szCs w:val="22"/>
        </w:rPr>
        <w:t>Homes that are not temperature controlled may place a family at increased risk from exposure to extreme cold and heat. High temperature and humidity in a home can make asthma, mold, and other indoor pollution worse, as well as general discomfort for a family</w:t>
      </w:r>
      <w:r w:rsidRPr="00007F83">
        <w:rPr>
          <w:rFonts w:ascii="Helvetica Neue" w:hAnsi="Helvetica Neue"/>
        </w:rPr>
        <w:t xml:space="preserve">. </w:t>
      </w:r>
      <w:r w:rsidRPr="00007F83">
        <w:rPr>
          <w:rFonts w:ascii="Helvetica Neue" w:hAnsi="Helvetica Neue"/>
          <w:sz w:val="22"/>
          <w:szCs w:val="22"/>
        </w:rPr>
        <w:t>Having high monthly utility bills can also lead to financial stress for families.</w:t>
      </w:r>
    </w:p>
    <w:p w14:paraId="5240F5D7" w14:textId="77777777" w:rsidR="003854EA" w:rsidRPr="00007F83" w:rsidRDefault="003854EA" w:rsidP="003854EA">
      <w:pPr>
        <w:pStyle w:val="BodyText"/>
        <w:ind w:left="100" w:right="274"/>
        <w:contextualSpacing/>
        <w:jc w:val="both"/>
        <w:rPr>
          <w:rFonts w:ascii="Helvetica Neue" w:hAnsi="Helvetica Neue"/>
          <w:sz w:val="20"/>
          <w:szCs w:val="20"/>
        </w:rPr>
      </w:pPr>
    </w:p>
    <w:p w14:paraId="21241126" w14:textId="77777777" w:rsidR="003854EA" w:rsidRPr="00007F83" w:rsidRDefault="003854EA" w:rsidP="003854EA">
      <w:pPr>
        <w:pStyle w:val="BodyText"/>
        <w:ind w:left="101" w:right="274"/>
        <w:contextualSpacing/>
        <w:jc w:val="both"/>
        <w:rPr>
          <w:rFonts w:ascii="Helvetica Neue" w:hAnsi="Helvetica Neue"/>
          <w:color w:val="222222"/>
          <w:sz w:val="20"/>
          <w:szCs w:val="20"/>
          <w:lang w:val="en"/>
        </w:rPr>
      </w:pPr>
    </w:p>
    <w:p w14:paraId="7FB2A2B0" w14:textId="77777777" w:rsidR="003854EA" w:rsidRPr="00007F83" w:rsidRDefault="003854EA" w:rsidP="003854EA">
      <w:pPr>
        <w:pStyle w:val="BodyText"/>
        <w:ind w:left="101"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A home's heating and cooling system should provide a stable temperature that also prevents excessive moisture, heat and cold to the indoor environment.  When it doesn’t, families will sometimes go to extreme measures to make the resources they have work to temporarily meet their needs. To avoid severe temperatures in their homes, families will sometimes do what they can, such as:</w:t>
      </w:r>
    </w:p>
    <w:p w14:paraId="03182983" w14:textId="77777777" w:rsidR="003854EA" w:rsidRPr="00007F83" w:rsidRDefault="003854EA" w:rsidP="003854EA">
      <w:pPr>
        <w:pStyle w:val="BodyText"/>
        <w:ind w:left="101" w:right="274"/>
        <w:contextualSpacing/>
        <w:jc w:val="both"/>
        <w:rPr>
          <w:rFonts w:ascii="Helvetica Neue" w:hAnsi="Helvetica Neue"/>
          <w:color w:val="222222"/>
          <w:sz w:val="20"/>
          <w:szCs w:val="20"/>
          <w:lang w:val="en"/>
        </w:rPr>
      </w:pPr>
    </w:p>
    <w:p w14:paraId="50FD2589" w14:textId="77777777" w:rsidR="003854EA" w:rsidRPr="00007F83" w:rsidRDefault="003854EA" w:rsidP="003854EA">
      <w:pPr>
        <w:pStyle w:val="BodyText"/>
        <w:numPr>
          <w:ilvl w:val="0"/>
          <w:numId w:val="36"/>
        </w:numPr>
        <w:ind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Turning on the Oven</w:t>
      </w:r>
    </w:p>
    <w:p w14:paraId="1A95D34A" w14:textId="77777777" w:rsidR="003854EA" w:rsidRPr="00007F83" w:rsidRDefault="003854EA" w:rsidP="003854EA">
      <w:pPr>
        <w:pStyle w:val="BodyText"/>
        <w:numPr>
          <w:ilvl w:val="0"/>
          <w:numId w:val="36"/>
        </w:numPr>
        <w:ind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Use portable heaters that burn fuel and electric</w:t>
      </w:r>
    </w:p>
    <w:p w14:paraId="00D77230" w14:textId="77777777" w:rsidR="003854EA" w:rsidRPr="00007F83" w:rsidRDefault="003854EA" w:rsidP="003854EA">
      <w:pPr>
        <w:pStyle w:val="BodyText"/>
        <w:numPr>
          <w:ilvl w:val="0"/>
          <w:numId w:val="36"/>
        </w:numPr>
        <w:ind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Use generators</w:t>
      </w:r>
    </w:p>
    <w:p w14:paraId="644446AB" w14:textId="77777777" w:rsidR="003854EA" w:rsidRPr="00007F83" w:rsidRDefault="003854EA" w:rsidP="003854EA">
      <w:pPr>
        <w:pStyle w:val="BodyText"/>
        <w:numPr>
          <w:ilvl w:val="0"/>
          <w:numId w:val="36"/>
        </w:numPr>
        <w:ind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Add fans and window air conditioners</w:t>
      </w:r>
    </w:p>
    <w:p w14:paraId="2A5806E9" w14:textId="77777777" w:rsidR="003854EA" w:rsidRPr="00007F83" w:rsidRDefault="003854EA" w:rsidP="003854EA">
      <w:pPr>
        <w:pStyle w:val="BodyText"/>
        <w:numPr>
          <w:ilvl w:val="0"/>
          <w:numId w:val="36"/>
        </w:numPr>
        <w:ind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Overcompensate with heat or cold air to avoid extreme temp during loss of energy or service</w:t>
      </w:r>
    </w:p>
    <w:p w14:paraId="0E0DD018" w14:textId="77777777" w:rsidR="003854EA" w:rsidRPr="00007F83" w:rsidRDefault="003854EA" w:rsidP="003854EA">
      <w:pPr>
        <w:pStyle w:val="BodyText"/>
        <w:ind w:left="0" w:right="274"/>
        <w:contextualSpacing/>
        <w:jc w:val="both"/>
        <w:rPr>
          <w:rFonts w:ascii="Helvetica Neue" w:hAnsi="Helvetica Neue"/>
          <w:color w:val="222222"/>
          <w:sz w:val="20"/>
          <w:szCs w:val="20"/>
          <w:lang w:val="en"/>
        </w:rPr>
      </w:pPr>
    </w:p>
    <w:p w14:paraId="42F4EC14" w14:textId="77777777" w:rsidR="003854EA" w:rsidRPr="00007F83" w:rsidRDefault="003854EA" w:rsidP="003854EA">
      <w:pPr>
        <w:pStyle w:val="BodyText"/>
        <w:ind w:left="90"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There are times when resources are not available for long periods of time and these temporary fixes become the only form of heat and cool air they have available to them. However, families should be warned that:</w:t>
      </w:r>
    </w:p>
    <w:p w14:paraId="4911A06B" w14:textId="77777777" w:rsidR="003854EA" w:rsidRPr="00007F83" w:rsidRDefault="003854EA" w:rsidP="003854EA">
      <w:pPr>
        <w:pStyle w:val="BodyText"/>
        <w:ind w:left="0" w:right="274"/>
        <w:contextualSpacing/>
        <w:jc w:val="both"/>
        <w:rPr>
          <w:rFonts w:ascii="Helvetica Neue" w:hAnsi="Helvetica Neue"/>
          <w:color w:val="222222"/>
          <w:sz w:val="16"/>
          <w:szCs w:val="16"/>
          <w:lang w:val="en"/>
        </w:rPr>
      </w:pPr>
    </w:p>
    <w:p w14:paraId="44440AF4" w14:textId="77777777" w:rsidR="003854EA" w:rsidRPr="00007F83" w:rsidRDefault="003854EA" w:rsidP="003854EA">
      <w:pPr>
        <w:pStyle w:val="BodyText"/>
        <w:numPr>
          <w:ilvl w:val="0"/>
          <w:numId w:val="38"/>
        </w:numPr>
        <w:ind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 xml:space="preserve">Long term use of an oven, fuel burning portable heaters, and generators to heat a home creates a fire and burn risk as well as CO poisoning risk to the occupants of the home. These measures may also not prevent excessive cold from impacting the most vulnerable populations. </w:t>
      </w:r>
    </w:p>
    <w:p w14:paraId="01650391" w14:textId="77777777" w:rsidR="003854EA" w:rsidRPr="00007F83" w:rsidRDefault="003854EA" w:rsidP="003854EA">
      <w:pPr>
        <w:pStyle w:val="BodyText"/>
        <w:ind w:left="0" w:right="274"/>
        <w:contextualSpacing/>
        <w:jc w:val="both"/>
        <w:rPr>
          <w:rFonts w:ascii="Helvetica Neue" w:hAnsi="Helvetica Neue"/>
          <w:color w:val="222222"/>
          <w:sz w:val="16"/>
          <w:szCs w:val="16"/>
          <w:lang w:val="en"/>
        </w:rPr>
      </w:pPr>
    </w:p>
    <w:p w14:paraId="1B468BBF" w14:textId="77777777" w:rsidR="003854EA" w:rsidRPr="00007F83" w:rsidRDefault="003854EA" w:rsidP="003854EA">
      <w:pPr>
        <w:pStyle w:val="BodyText"/>
        <w:numPr>
          <w:ilvl w:val="0"/>
          <w:numId w:val="37"/>
        </w:numPr>
        <w:ind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 xml:space="preserve">Long term use of window air conditioners can create mold and moisture issues especially beneath the unit, including the window sill trough, siding and all components in the “water run off” path that these units create. </w:t>
      </w:r>
    </w:p>
    <w:p w14:paraId="7C6BEF75" w14:textId="77777777" w:rsidR="003854EA" w:rsidRPr="00007F83" w:rsidRDefault="003854EA" w:rsidP="003854EA">
      <w:pPr>
        <w:pStyle w:val="BodyText"/>
        <w:ind w:left="720" w:right="274"/>
        <w:contextualSpacing/>
        <w:jc w:val="both"/>
        <w:rPr>
          <w:rFonts w:ascii="Helvetica Neue" w:hAnsi="Helvetica Neue"/>
          <w:color w:val="222222"/>
          <w:sz w:val="16"/>
          <w:szCs w:val="16"/>
          <w:lang w:val="en"/>
        </w:rPr>
      </w:pPr>
    </w:p>
    <w:p w14:paraId="53CE5560" w14:textId="77777777" w:rsidR="003854EA" w:rsidRPr="00007F83" w:rsidRDefault="003854EA" w:rsidP="003854EA">
      <w:pPr>
        <w:pStyle w:val="BodyText"/>
        <w:numPr>
          <w:ilvl w:val="0"/>
          <w:numId w:val="37"/>
        </w:numPr>
        <w:ind w:right="274"/>
        <w:contextualSpacing/>
        <w:jc w:val="both"/>
        <w:rPr>
          <w:rFonts w:ascii="Helvetica Neue" w:hAnsi="Helvetica Neue"/>
          <w:color w:val="222222"/>
          <w:sz w:val="22"/>
          <w:szCs w:val="22"/>
          <w:lang w:val="en"/>
        </w:rPr>
      </w:pPr>
      <w:r w:rsidRPr="00007F83">
        <w:rPr>
          <w:rFonts w:ascii="Helvetica Neue" w:hAnsi="Helvetica Neue"/>
          <w:color w:val="222222"/>
          <w:sz w:val="22"/>
          <w:szCs w:val="22"/>
          <w:lang w:val="en"/>
        </w:rPr>
        <w:t xml:space="preserve">Some older generations have a very low tolerance to cold and keep their home at stifling levels of heat year round. Although understandable that their circulatory system </w:t>
      </w:r>
      <w:r w:rsidRPr="00007F83">
        <w:rPr>
          <w:rFonts w:ascii="Helvetica Neue" w:hAnsi="Helvetica Neue"/>
          <w:color w:val="222222"/>
          <w:sz w:val="22"/>
          <w:szCs w:val="22"/>
          <w:lang w:val="en"/>
        </w:rPr>
        <w:lastRenderedPageBreak/>
        <w:t xml:space="preserve">is working hard to keep their body strong and balanced; the home and other occupants may be compensating by opening windows or adding window air conditioners in separate parts of the home. The mixture of heat and cold will start to create condensation in the home building materials and structure. Excessive moisture can rot wood based materials, and paper, fabrics, and gypsum materials are ideal environments for mold and mildew growth. Mold and mildew can occur quickly and may hide behind walls, under flooring and wallpaper. </w:t>
      </w:r>
    </w:p>
    <w:p w14:paraId="2DAE1B78" w14:textId="77777777" w:rsidR="003854EA" w:rsidRPr="00007F83" w:rsidRDefault="003854EA" w:rsidP="003854EA">
      <w:pPr>
        <w:pStyle w:val="BodyText"/>
        <w:ind w:left="101" w:right="274"/>
        <w:contextualSpacing/>
        <w:jc w:val="both"/>
        <w:rPr>
          <w:rFonts w:ascii="Helvetica Neue" w:hAnsi="Helvetica Neue"/>
          <w:color w:val="222222"/>
          <w:sz w:val="22"/>
          <w:szCs w:val="22"/>
          <w:lang w:val="en"/>
        </w:rPr>
      </w:pPr>
    </w:p>
    <w:p w14:paraId="0B608B09" w14:textId="77777777" w:rsidR="003854EA" w:rsidRPr="00007F83" w:rsidRDefault="003854EA" w:rsidP="003854EA">
      <w:pPr>
        <w:ind w:left="117"/>
        <w:contextualSpacing/>
        <w:rPr>
          <w:rFonts w:ascii="Helvetica Neue" w:hAnsi="Helvetica Neue"/>
        </w:rPr>
      </w:pPr>
    </w:p>
    <w:p w14:paraId="11C293D7" w14:textId="77777777" w:rsidR="003854EA" w:rsidRPr="00007F83" w:rsidRDefault="003854EA" w:rsidP="003854EA">
      <w:pPr>
        <w:pStyle w:val="BodyText"/>
        <w:ind w:left="117" w:right="503"/>
        <w:contextualSpacing/>
        <w:rPr>
          <w:rFonts w:ascii="Helvetica Neue" w:hAnsi="Helvetica Neue"/>
          <w:sz w:val="22"/>
          <w:szCs w:val="22"/>
        </w:rPr>
      </w:pPr>
    </w:p>
    <w:p w14:paraId="70AE6217" w14:textId="77777777" w:rsidR="003854EA" w:rsidRPr="00007F83" w:rsidRDefault="003854EA" w:rsidP="003854EA">
      <w:pPr>
        <w:pStyle w:val="BodyText"/>
        <w:ind w:left="117" w:right="503"/>
        <w:contextualSpacing/>
        <w:jc w:val="center"/>
        <w:rPr>
          <w:rFonts w:ascii="Helvetica Neue" w:hAnsi="Helvetica Neue" w:cs="Arial"/>
          <w:b/>
          <w:color w:val="0079C1"/>
          <w:sz w:val="36"/>
          <w:szCs w:val="36"/>
        </w:rPr>
      </w:pPr>
      <w:r w:rsidRPr="00007F83">
        <w:rPr>
          <w:rFonts w:ascii="Helvetica Neue" w:hAnsi="Helvetica Neue"/>
          <w:noProof/>
          <w:sz w:val="22"/>
          <w:szCs w:val="22"/>
        </w:rPr>
        <mc:AlternateContent>
          <mc:Choice Requires="wps">
            <w:drawing>
              <wp:anchor distT="0" distB="0" distL="114300" distR="114300" simplePos="0" relativeHeight="251716608" behindDoc="1" locked="0" layoutInCell="1" allowOverlap="1" wp14:anchorId="6E129DBB" wp14:editId="5B3A0CF6">
                <wp:simplePos x="0" y="0"/>
                <wp:positionH relativeFrom="column">
                  <wp:posOffset>-103505</wp:posOffset>
                </wp:positionH>
                <wp:positionV relativeFrom="paragraph">
                  <wp:posOffset>19685</wp:posOffset>
                </wp:positionV>
                <wp:extent cx="5105400" cy="1200150"/>
                <wp:effectExtent l="0" t="0" r="0" b="0"/>
                <wp:wrapNone/>
                <wp:docPr id="308" name="Rectangle 308"/>
                <wp:cNvGraphicFramePr/>
                <a:graphic xmlns:a="http://schemas.openxmlformats.org/drawingml/2006/main">
                  <a:graphicData uri="http://schemas.microsoft.com/office/word/2010/wordprocessingShape">
                    <wps:wsp>
                      <wps:cNvSpPr/>
                      <wps:spPr>
                        <a:xfrm>
                          <a:off x="0" y="0"/>
                          <a:ext cx="5105400" cy="1200150"/>
                        </a:xfrm>
                        <a:prstGeom prst="rect">
                          <a:avLst/>
                        </a:prstGeom>
                        <a:solidFill>
                          <a:schemeClr val="bg1">
                            <a:lumMod val="95000"/>
                          </a:schemeClr>
                        </a:solidFill>
                        <a:ln w="508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46C14" id="Rectangle_x0020_308" o:spid="_x0000_s1026" style="position:absolute;margin-left:-8.15pt;margin-top:1.55pt;width:402pt;height:94.5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" fillcolor="#f2f2f2 [3052]" stroked="f" strokeweight="4pt"/>
            </w:pict>
          </mc:Fallback>
        </mc:AlternateContent>
      </w:r>
      <w:r w:rsidRPr="00007F83">
        <w:rPr>
          <w:rFonts w:ascii="Helvetica Neue" w:hAnsi="Helvetica Neue"/>
          <w:noProof/>
          <w:sz w:val="22"/>
          <w:szCs w:val="22"/>
        </w:rPr>
        <w:drawing>
          <wp:anchor distT="0" distB="0" distL="114300" distR="114300" simplePos="0" relativeHeight="251715584" behindDoc="1" locked="0" layoutInCell="1" allowOverlap="1" wp14:anchorId="5D102749" wp14:editId="4FC00744">
            <wp:simplePos x="0" y="0"/>
            <wp:positionH relativeFrom="column">
              <wp:posOffset>123825</wp:posOffset>
            </wp:positionH>
            <wp:positionV relativeFrom="paragraph">
              <wp:posOffset>24765</wp:posOffset>
            </wp:positionV>
            <wp:extent cx="1823085" cy="1200150"/>
            <wp:effectExtent l="0" t="0" r="5715" b="0"/>
            <wp:wrapThrough wrapText="bothSides">
              <wp:wrapPolygon edited="0">
                <wp:start x="0" y="0"/>
                <wp:lineTo x="0" y="21257"/>
                <wp:lineTo x="21442" y="21257"/>
                <wp:lineTo x="21442" y="0"/>
                <wp:lineTo x="0" y="0"/>
              </wp:wrapPolygon>
            </wp:wrapThrough>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085" cy="1200150"/>
                    </a:xfrm>
                    <a:prstGeom prst="rect">
                      <a:avLst/>
                    </a:prstGeom>
                    <a:noFill/>
                    <a:ln w="50800" cmpd="sng">
                      <a:noFill/>
                    </a:ln>
                  </pic:spPr>
                </pic:pic>
              </a:graphicData>
            </a:graphic>
            <wp14:sizeRelH relativeFrom="page">
              <wp14:pctWidth>0</wp14:pctWidth>
            </wp14:sizeRelH>
            <wp14:sizeRelV relativeFrom="page">
              <wp14:pctHeight>0</wp14:pctHeight>
            </wp14:sizeRelV>
          </wp:anchor>
        </w:drawing>
      </w:r>
    </w:p>
    <w:p w14:paraId="6CF5F507" w14:textId="77777777" w:rsidR="003854EA" w:rsidRPr="00007F83" w:rsidRDefault="003854EA" w:rsidP="003854EA">
      <w:pPr>
        <w:pStyle w:val="BodyText"/>
        <w:ind w:left="117" w:right="503"/>
        <w:contextualSpacing/>
        <w:jc w:val="center"/>
        <w:rPr>
          <w:rFonts w:ascii="Helvetica Neue" w:hAnsi="Helvetica Neue"/>
          <w:b/>
          <w:color w:val="0079C1"/>
          <w:sz w:val="36"/>
          <w:szCs w:val="36"/>
        </w:rPr>
      </w:pPr>
      <w:r w:rsidRPr="00007F83">
        <w:rPr>
          <w:rFonts w:ascii="Helvetica Neue" w:hAnsi="Helvetica Neue" w:cs="Arial"/>
          <w:b/>
          <w:color w:val="0079C1"/>
          <w:sz w:val="36"/>
          <w:szCs w:val="36"/>
        </w:rPr>
        <w:t xml:space="preserve">What can you do </w:t>
      </w:r>
      <w:r w:rsidRPr="00007F83">
        <w:rPr>
          <w:rFonts w:ascii="Helvetica Neue" w:hAnsi="Helvetica Neue"/>
          <w:b/>
          <w:color w:val="0079C1"/>
          <w:sz w:val="36"/>
          <w:szCs w:val="36"/>
        </w:rPr>
        <w:t xml:space="preserve">to help the </w:t>
      </w:r>
      <w:proofErr w:type="gramStart"/>
      <w:r w:rsidRPr="00007F83">
        <w:rPr>
          <w:rFonts w:ascii="Helvetica Neue" w:hAnsi="Helvetica Neue"/>
          <w:b/>
          <w:color w:val="0079C1"/>
          <w:sz w:val="36"/>
          <w:szCs w:val="36"/>
        </w:rPr>
        <w:t>families</w:t>
      </w:r>
      <w:proofErr w:type="gramEnd"/>
      <w:r w:rsidRPr="00007F83">
        <w:rPr>
          <w:rFonts w:ascii="Helvetica Neue" w:hAnsi="Helvetica Neue"/>
          <w:b/>
          <w:color w:val="0079C1"/>
          <w:sz w:val="36"/>
          <w:szCs w:val="36"/>
        </w:rPr>
        <w:t xml:space="preserve"> </w:t>
      </w:r>
    </w:p>
    <w:p w14:paraId="32C6044E" w14:textId="77777777" w:rsidR="003854EA" w:rsidRPr="00007F83" w:rsidRDefault="003854EA" w:rsidP="003854EA">
      <w:pPr>
        <w:pStyle w:val="BodyText"/>
        <w:ind w:left="117" w:right="503"/>
        <w:contextualSpacing/>
        <w:jc w:val="center"/>
        <w:rPr>
          <w:rFonts w:ascii="Helvetica Neue" w:hAnsi="Helvetica Neue"/>
          <w:b/>
          <w:color w:val="0079C1"/>
          <w:sz w:val="36"/>
          <w:szCs w:val="36"/>
        </w:rPr>
      </w:pPr>
      <w:r w:rsidRPr="00007F83">
        <w:rPr>
          <w:rFonts w:ascii="Helvetica Neue" w:hAnsi="Helvetica Neue"/>
          <w:b/>
          <w:color w:val="0079C1"/>
          <w:sz w:val="36"/>
          <w:szCs w:val="36"/>
        </w:rPr>
        <w:t>and communities you serve?</w:t>
      </w:r>
    </w:p>
    <w:p w14:paraId="719FFA6D" w14:textId="77777777" w:rsidR="003854EA" w:rsidRPr="00007F83" w:rsidRDefault="003854EA" w:rsidP="003854EA">
      <w:pPr>
        <w:pStyle w:val="BodyText"/>
        <w:ind w:left="117" w:right="503"/>
        <w:contextualSpacing/>
        <w:jc w:val="center"/>
        <w:rPr>
          <w:rFonts w:ascii="Helvetica Neue" w:hAnsi="Helvetica Neue"/>
          <w:i/>
          <w:color w:val="0079C1"/>
          <w:sz w:val="36"/>
          <w:szCs w:val="36"/>
        </w:rPr>
      </w:pPr>
      <w:r w:rsidRPr="00007F83">
        <w:rPr>
          <w:rFonts w:ascii="Helvetica Neue" w:hAnsi="Helvetica Neue"/>
          <w:i/>
          <w:color w:val="0079C1"/>
          <w:sz w:val="36"/>
          <w:szCs w:val="36"/>
        </w:rPr>
        <w:t>Actions for Living in a Healthy Home</w:t>
      </w:r>
    </w:p>
    <w:p w14:paraId="21571C7D" w14:textId="77777777" w:rsidR="003854EA" w:rsidRPr="00007F83" w:rsidRDefault="003854EA" w:rsidP="003854EA">
      <w:pPr>
        <w:pStyle w:val="BodyText"/>
        <w:ind w:left="117" w:right="503"/>
        <w:contextualSpacing/>
        <w:rPr>
          <w:rFonts w:ascii="Helvetica Neue" w:hAnsi="Helvetica Neue" w:cs="Arial"/>
          <w:color w:val="0079C1"/>
          <w:sz w:val="26"/>
          <w:szCs w:val="26"/>
        </w:rPr>
      </w:pPr>
    </w:p>
    <w:p w14:paraId="25ECA8AD" w14:textId="77777777" w:rsidR="003854EA" w:rsidRPr="00007F83" w:rsidRDefault="003854EA" w:rsidP="003854EA">
      <w:pPr>
        <w:pStyle w:val="BodyText"/>
        <w:ind w:left="117" w:right="503"/>
        <w:contextualSpacing/>
        <w:rPr>
          <w:rFonts w:ascii="Helvetica Neue" w:hAnsi="Helvetica Neue" w:cs="Arial"/>
          <w:color w:val="0079C1"/>
          <w:sz w:val="20"/>
          <w:szCs w:val="20"/>
        </w:rPr>
      </w:pPr>
    </w:p>
    <w:p w14:paraId="030FB058" w14:textId="77777777" w:rsidR="003854EA" w:rsidRPr="00007F83" w:rsidRDefault="003854EA" w:rsidP="003854EA">
      <w:pPr>
        <w:pStyle w:val="BodyText"/>
        <w:spacing w:before="82"/>
        <w:ind w:left="0" w:right="280"/>
        <w:contextualSpacing/>
        <w:rPr>
          <w:rFonts w:ascii="Helvetica Neue" w:hAnsi="Helvetica Neue"/>
          <w:color w:val="0079C1"/>
          <w:sz w:val="28"/>
          <w:szCs w:val="22"/>
        </w:rPr>
      </w:pPr>
      <w:r w:rsidRPr="00007F83">
        <w:rPr>
          <w:rFonts w:ascii="Helvetica Neue" w:hAnsi="Helvetica Neue"/>
          <w:color w:val="0079C1"/>
          <w:sz w:val="28"/>
          <w:szCs w:val="22"/>
        </w:rPr>
        <w:t>Family Health and Housekeeping Habits</w:t>
      </w:r>
    </w:p>
    <w:p w14:paraId="0BECDBFD" w14:textId="77777777" w:rsidR="003854EA" w:rsidRPr="00007F83" w:rsidRDefault="003854EA" w:rsidP="003854EA">
      <w:pPr>
        <w:pStyle w:val="BodyText"/>
        <w:spacing w:before="82"/>
        <w:ind w:left="120" w:right="280"/>
        <w:contextualSpacing/>
        <w:rPr>
          <w:rFonts w:ascii="Helvetica Neue" w:hAnsi="Helvetica Neue" w:cs="Arial"/>
          <w:color w:val="5B9BD5" w:themeColor="accent1"/>
          <w:sz w:val="20"/>
          <w:szCs w:val="20"/>
        </w:rPr>
      </w:pPr>
    </w:p>
    <w:p w14:paraId="18C03F59" w14:textId="77777777" w:rsidR="003854EA" w:rsidRPr="00007F83" w:rsidRDefault="003854EA" w:rsidP="003854EA">
      <w:pPr>
        <w:pStyle w:val="BodyText"/>
        <w:spacing w:before="82"/>
        <w:ind w:left="120" w:right="280"/>
        <w:contextualSpacing/>
        <w:rPr>
          <w:rFonts w:ascii="Helvetica Neue" w:hAnsi="Helvetica Neue"/>
          <w:sz w:val="22"/>
          <w:szCs w:val="22"/>
        </w:rPr>
      </w:pPr>
      <w:r w:rsidRPr="00007F83">
        <w:rPr>
          <w:rFonts w:ascii="Helvetica Neue" w:hAnsi="Helvetica Neue"/>
          <w:sz w:val="22"/>
          <w:szCs w:val="22"/>
        </w:rPr>
        <w:t>Stakeholders and providers should encourage families to assess ways to improve their heating and cooling system and their maintenance. A</w:t>
      </w:r>
      <w:r w:rsidRPr="00007F83">
        <w:rPr>
          <w:rFonts w:ascii="Helvetica Neue" w:hAnsi="Helvetica Neue"/>
          <w:spacing w:val="3"/>
          <w:sz w:val="22"/>
          <w:szCs w:val="22"/>
        </w:rPr>
        <w:t xml:space="preserve"> </w:t>
      </w:r>
      <w:r w:rsidRPr="00007F83">
        <w:rPr>
          <w:rFonts w:ascii="Helvetica Neue" w:hAnsi="Helvetica Neue"/>
          <w:sz w:val="22"/>
          <w:szCs w:val="22"/>
        </w:rPr>
        <w:t>home</w:t>
      </w:r>
      <w:r w:rsidRPr="00007F83">
        <w:rPr>
          <w:rFonts w:ascii="Helvetica Neue" w:hAnsi="Helvetica Neue"/>
          <w:spacing w:val="3"/>
          <w:sz w:val="22"/>
          <w:szCs w:val="22"/>
        </w:rPr>
        <w:t xml:space="preserve"> </w:t>
      </w:r>
      <w:r w:rsidRPr="00007F83">
        <w:rPr>
          <w:rFonts w:ascii="Helvetica Neue" w:hAnsi="Helvetica Neue"/>
          <w:sz w:val="22"/>
          <w:szCs w:val="22"/>
        </w:rPr>
        <w:t>ene</w:t>
      </w:r>
      <w:r w:rsidRPr="00007F83">
        <w:rPr>
          <w:rFonts w:ascii="Helvetica Neue" w:hAnsi="Helvetica Neue"/>
          <w:spacing w:val="-5"/>
          <w:sz w:val="22"/>
          <w:szCs w:val="22"/>
        </w:rPr>
        <w:t>r</w:t>
      </w:r>
      <w:r w:rsidRPr="00007F83">
        <w:rPr>
          <w:rFonts w:ascii="Helvetica Neue" w:hAnsi="Helvetica Neue"/>
          <w:sz w:val="22"/>
          <w:szCs w:val="22"/>
        </w:rPr>
        <w:t>gy</w:t>
      </w:r>
      <w:r w:rsidRPr="00007F83">
        <w:rPr>
          <w:rFonts w:ascii="Helvetica Neue" w:hAnsi="Helvetica Neue"/>
          <w:spacing w:val="3"/>
          <w:sz w:val="22"/>
          <w:szCs w:val="22"/>
        </w:rPr>
        <w:t xml:space="preserve"> </w:t>
      </w:r>
      <w:r w:rsidRPr="00007F83">
        <w:rPr>
          <w:rFonts w:ascii="Helvetica Neue" w:hAnsi="Helvetica Neue"/>
          <w:sz w:val="22"/>
          <w:szCs w:val="22"/>
        </w:rPr>
        <w:t>audit</w:t>
      </w:r>
      <w:r w:rsidRPr="00007F83">
        <w:rPr>
          <w:rFonts w:ascii="Helvetica Neue" w:hAnsi="Helvetica Neue"/>
          <w:spacing w:val="3"/>
          <w:sz w:val="22"/>
          <w:szCs w:val="22"/>
        </w:rPr>
        <w:t xml:space="preserve"> </w:t>
      </w:r>
      <w:r w:rsidRPr="00007F83">
        <w:rPr>
          <w:rFonts w:ascii="Helvetica Neue" w:hAnsi="Helvetica Neue"/>
          <w:spacing w:val="-2"/>
          <w:sz w:val="22"/>
          <w:szCs w:val="22"/>
        </w:rPr>
        <w:t>c</w:t>
      </w:r>
      <w:r w:rsidRPr="00007F83">
        <w:rPr>
          <w:rFonts w:ascii="Helvetica Neue" w:hAnsi="Helvetica Neue"/>
          <w:sz w:val="22"/>
          <w:szCs w:val="22"/>
        </w:rPr>
        <w:t>an</w:t>
      </w:r>
      <w:r w:rsidRPr="00007F83">
        <w:rPr>
          <w:rFonts w:ascii="Helvetica Neue" w:hAnsi="Helvetica Neue"/>
          <w:spacing w:val="3"/>
          <w:sz w:val="22"/>
          <w:szCs w:val="22"/>
        </w:rPr>
        <w:t xml:space="preserve"> </w:t>
      </w:r>
      <w:r w:rsidRPr="00007F83">
        <w:rPr>
          <w:rFonts w:ascii="Helvetica Neue" w:hAnsi="Helvetica Neue"/>
          <w:sz w:val="22"/>
          <w:szCs w:val="22"/>
        </w:rPr>
        <w:t>assess</w:t>
      </w:r>
      <w:r w:rsidRPr="00007F83">
        <w:rPr>
          <w:rFonts w:ascii="Helvetica Neue" w:hAnsi="Helvetica Neue"/>
          <w:spacing w:val="3"/>
          <w:sz w:val="22"/>
          <w:szCs w:val="22"/>
        </w:rPr>
        <w:t xml:space="preserve"> a </w:t>
      </w:r>
      <w:r w:rsidRPr="00007F83">
        <w:rPr>
          <w:rFonts w:ascii="Helvetica Neue" w:hAnsi="Helvetica Neue"/>
          <w:sz w:val="22"/>
          <w:szCs w:val="22"/>
        </w:rPr>
        <w:t>home’s</w:t>
      </w:r>
      <w:r w:rsidRPr="00007F83">
        <w:rPr>
          <w:rFonts w:ascii="Helvetica Neue" w:hAnsi="Helvetica Neue"/>
          <w:spacing w:val="4"/>
          <w:sz w:val="22"/>
          <w:szCs w:val="22"/>
        </w:rPr>
        <w:t xml:space="preserve"> </w:t>
      </w:r>
      <w:r w:rsidRPr="00007F83">
        <w:rPr>
          <w:rFonts w:ascii="Helvetica Neue" w:hAnsi="Helvetica Neue"/>
          <w:sz w:val="22"/>
          <w:szCs w:val="22"/>
        </w:rPr>
        <w:t>ene</w:t>
      </w:r>
      <w:r w:rsidRPr="00007F83">
        <w:rPr>
          <w:rFonts w:ascii="Helvetica Neue" w:hAnsi="Helvetica Neue"/>
          <w:spacing w:val="-5"/>
          <w:sz w:val="22"/>
          <w:szCs w:val="22"/>
        </w:rPr>
        <w:t>r</w:t>
      </w:r>
      <w:r w:rsidRPr="00007F83">
        <w:rPr>
          <w:rFonts w:ascii="Helvetica Neue" w:hAnsi="Helvetica Neue"/>
          <w:sz w:val="22"/>
          <w:szCs w:val="22"/>
        </w:rPr>
        <w:t>gy</w:t>
      </w:r>
      <w:r w:rsidRPr="00007F83">
        <w:rPr>
          <w:rFonts w:ascii="Helvetica Neue" w:hAnsi="Helvetica Neue"/>
          <w:w w:val="99"/>
          <w:sz w:val="22"/>
          <w:szCs w:val="22"/>
        </w:rPr>
        <w:t xml:space="preserve"> </w:t>
      </w:r>
      <w:r w:rsidRPr="00007F83">
        <w:rPr>
          <w:rFonts w:ascii="Helvetica Neue" w:hAnsi="Helvetica Neue"/>
          <w:sz w:val="22"/>
          <w:szCs w:val="22"/>
        </w:rPr>
        <w:t>use and</w:t>
      </w:r>
      <w:r w:rsidRPr="00007F83">
        <w:rPr>
          <w:rFonts w:ascii="Helvetica Neue" w:hAnsi="Helvetica Neue"/>
          <w:spacing w:val="4"/>
          <w:sz w:val="22"/>
          <w:szCs w:val="22"/>
        </w:rPr>
        <w:t xml:space="preserve"> </w:t>
      </w:r>
      <w:r w:rsidRPr="00007F83">
        <w:rPr>
          <w:rFonts w:ascii="Helvetica Neue" w:hAnsi="Helvetica Neue"/>
          <w:spacing w:val="-2"/>
          <w:sz w:val="22"/>
          <w:szCs w:val="22"/>
        </w:rPr>
        <w:t>c</w:t>
      </w:r>
      <w:r w:rsidRPr="00007F83">
        <w:rPr>
          <w:rFonts w:ascii="Helvetica Neue" w:hAnsi="Helvetica Neue"/>
          <w:sz w:val="22"/>
          <w:szCs w:val="22"/>
        </w:rPr>
        <w:t>an</w:t>
      </w:r>
      <w:r w:rsidRPr="00007F83">
        <w:rPr>
          <w:rFonts w:ascii="Helvetica Neue" w:hAnsi="Helvetica Neue" w:cs="Calibri"/>
          <w:sz w:val="22"/>
          <w:szCs w:val="22"/>
        </w:rPr>
        <w:t xml:space="preserve"> suggest strategies that a family can implement to find a healthy compromise to temperature and humidity levels that meet the needs of all of their family members. See</w:t>
      </w:r>
      <w:r w:rsidRPr="00007F83">
        <w:rPr>
          <w:rFonts w:ascii="Helvetica Neue" w:hAnsi="Helvetica Neue" w:cs="Calibri"/>
          <w:spacing w:val="5"/>
          <w:sz w:val="22"/>
          <w:szCs w:val="22"/>
        </w:rPr>
        <w:t xml:space="preserve"> </w:t>
      </w:r>
      <w:r w:rsidRPr="00007F83">
        <w:rPr>
          <w:rFonts w:ascii="Helvetica Neue" w:hAnsi="Helvetica Neue" w:cs="Calibri"/>
          <w:sz w:val="22"/>
          <w:szCs w:val="22"/>
        </w:rPr>
        <w:t>this</w:t>
      </w:r>
      <w:r w:rsidRPr="00007F83">
        <w:rPr>
          <w:rFonts w:ascii="Helvetica Neue" w:hAnsi="Helvetica Neue" w:cs="Calibri"/>
          <w:spacing w:val="4"/>
          <w:sz w:val="22"/>
          <w:szCs w:val="22"/>
        </w:rPr>
        <w:t xml:space="preserve"> </w:t>
      </w:r>
      <w:r w:rsidRPr="00007F83">
        <w:rPr>
          <w:rFonts w:ascii="Helvetica Neue" w:hAnsi="Helvetica Neue" w:cs="Calibri"/>
          <w:spacing w:val="-3"/>
          <w:sz w:val="22"/>
          <w:szCs w:val="22"/>
        </w:rPr>
        <w:t>w</w:t>
      </w:r>
      <w:r w:rsidRPr="00007F83">
        <w:rPr>
          <w:rFonts w:ascii="Helvetica Neue" w:hAnsi="Helvetica Neue" w:cs="Calibri"/>
          <w:sz w:val="22"/>
          <w:szCs w:val="22"/>
        </w:rPr>
        <w:t>e</w:t>
      </w:r>
      <w:r w:rsidRPr="00007F83">
        <w:rPr>
          <w:rFonts w:ascii="Helvetica Neue" w:hAnsi="Helvetica Neue" w:cs="Calibri"/>
          <w:spacing w:val="-2"/>
          <w:sz w:val="22"/>
          <w:szCs w:val="22"/>
        </w:rPr>
        <w:t>b</w:t>
      </w:r>
      <w:r w:rsidRPr="00007F83">
        <w:rPr>
          <w:rFonts w:ascii="Helvetica Neue" w:hAnsi="Helvetica Neue" w:cs="Calibri"/>
          <w:sz w:val="22"/>
          <w:szCs w:val="22"/>
        </w:rPr>
        <w:t>si</w:t>
      </w:r>
      <w:r w:rsidRPr="00007F83">
        <w:rPr>
          <w:rFonts w:ascii="Helvetica Neue" w:hAnsi="Helvetica Neue" w:cs="Calibri"/>
          <w:spacing w:val="-3"/>
          <w:sz w:val="22"/>
          <w:szCs w:val="22"/>
        </w:rPr>
        <w:t>t</w:t>
      </w:r>
      <w:r w:rsidRPr="00007F83">
        <w:rPr>
          <w:rFonts w:ascii="Helvetica Neue" w:hAnsi="Helvetica Neue" w:cs="Calibri"/>
          <w:sz w:val="22"/>
          <w:szCs w:val="22"/>
        </w:rPr>
        <w:t xml:space="preserve">e </w:t>
      </w:r>
      <w:r w:rsidRPr="00007F83">
        <w:rPr>
          <w:rFonts w:ascii="Helvetica Neue" w:hAnsi="Helvetica Neue" w:cs="Calibri"/>
          <w:spacing w:val="-5"/>
          <w:sz w:val="22"/>
          <w:szCs w:val="22"/>
        </w:rPr>
        <w:t>f</w:t>
      </w:r>
      <w:r w:rsidRPr="00007F83">
        <w:rPr>
          <w:rFonts w:ascii="Helvetica Neue" w:hAnsi="Helvetica Neue" w:cs="Calibri"/>
          <w:sz w:val="22"/>
          <w:szCs w:val="22"/>
        </w:rPr>
        <w:t>or</w:t>
      </w:r>
      <w:r w:rsidRPr="00007F83">
        <w:rPr>
          <w:rFonts w:ascii="Helvetica Neue" w:hAnsi="Helvetica Neue" w:cs="Calibri"/>
          <w:spacing w:val="-3"/>
          <w:sz w:val="22"/>
          <w:szCs w:val="22"/>
        </w:rPr>
        <w:t xml:space="preserve"> </w:t>
      </w:r>
      <w:r w:rsidRPr="00007F83">
        <w:rPr>
          <w:rFonts w:ascii="Helvetica Neue" w:hAnsi="Helvetica Neue" w:cs="Calibri"/>
          <w:sz w:val="22"/>
          <w:szCs w:val="22"/>
        </w:rPr>
        <w:t>mo</w:t>
      </w:r>
      <w:r w:rsidRPr="00007F83">
        <w:rPr>
          <w:rFonts w:ascii="Helvetica Neue" w:hAnsi="Helvetica Neue" w:cs="Calibri"/>
          <w:spacing w:val="-4"/>
          <w:sz w:val="22"/>
          <w:szCs w:val="22"/>
        </w:rPr>
        <w:t>r</w:t>
      </w:r>
      <w:r w:rsidRPr="00007F83">
        <w:rPr>
          <w:rFonts w:ascii="Helvetica Neue" w:hAnsi="Helvetica Neue" w:cs="Calibri"/>
          <w:sz w:val="22"/>
          <w:szCs w:val="22"/>
        </w:rPr>
        <w:t>e</w:t>
      </w:r>
      <w:r w:rsidRPr="00007F83">
        <w:rPr>
          <w:rFonts w:ascii="Helvetica Neue" w:hAnsi="Helvetica Neue" w:cs="Calibri"/>
          <w:spacing w:val="-3"/>
          <w:sz w:val="22"/>
          <w:szCs w:val="22"/>
        </w:rPr>
        <w:t xml:space="preserve"> </w:t>
      </w:r>
      <w:r w:rsidRPr="00007F83">
        <w:rPr>
          <w:rFonts w:ascii="Helvetica Neue" w:hAnsi="Helvetica Neue" w:cs="Calibri"/>
          <w:sz w:val="22"/>
          <w:szCs w:val="22"/>
        </w:rPr>
        <w:t>i</w:t>
      </w:r>
      <w:r w:rsidRPr="00007F83">
        <w:rPr>
          <w:rFonts w:ascii="Helvetica Neue" w:hAnsi="Helvetica Neue" w:cs="Calibri"/>
          <w:spacing w:val="-2"/>
          <w:sz w:val="22"/>
          <w:szCs w:val="22"/>
        </w:rPr>
        <w:t>n</w:t>
      </w:r>
      <w:r w:rsidRPr="00007F83">
        <w:rPr>
          <w:rFonts w:ascii="Helvetica Neue" w:hAnsi="Helvetica Neue" w:cs="Calibri"/>
          <w:spacing w:val="-5"/>
          <w:sz w:val="22"/>
          <w:szCs w:val="22"/>
        </w:rPr>
        <w:t>f</w:t>
      </w:r>
      <w:r w:rsidRPr="00007F83">
        <w:rPr>
          <w:rFonts w:ascii="Helvetica Neue" w:hAnsi="Helvetica Neue" w:cs="Calibri"/>
          <w:sz w:val="22"/>
          <w:szCs w:val="22"/>
        </w:rPr>
        <w:t>orm</w:t>
      </w:r>
      <w:r w:rsidRPr="00007F83">
        <w:rPr>
          <w:rFonts w:ascii="Helvetica Neue" w:hAnsi="Helvetica Neue" w:cs="Calibri"/>
          <w:spacing w:val="-3"/>
          <w:sz w:val="22"/>
          <w:szCs w:val="22"/>
        </w:rPr>
        <w:t>a</w:t>
      </w:r>
      <w:r w:rsidRPr="00007F83">
        <w:rPr>
          <w:rFonts w:ascii="Helvetica Neue" w:hAnsi="Helvetica Neue" w:cs="Calibri"/>
          <w:sz w:val="22"/>
          <w:szCs w:val="22"/>
        </w:rPr>
        <w:t>tion:</w:t>
      </w:r>
      <w:r w:rsidRPr="00007F83">
        <w:rPr>
          <w:rFonts w:ascii="Helvetica Neue" w:hAnsi="Helvetica Neue" w:cs="Calibri"/>
          <w:spacing w:val="-3"/>
          <w:sz w:val="22"/>
          <w:szCs w:val="22"/>
        </w:rPr>
        <w:t xml:space="preserve"> </w:t>
      </w:r>
      <w:hyperlink r:id="rId37">
        <w:r w:rsidRPr="00007F83">
          <w:rPr>
            <w:rFonts w:ascii="Helvetica Neue" w:hAnsi="Helvetica Neue"/>
            <w:color w:val="0079C1"/>
            <w:sz w:val="22"/>
            <w:szCs w:val="22"/>
            <w:u w:val="single" w:color="0079C1"/>
          </w:rPr>
          <w:t>ww</w:t>
        </w:r>
        <w:r w:rsidRPr="00007F83">
          <w:rPr>
            <w:rFonts w:ascii="Helvetica Neue" w:hAnsi="Helvetica Neue"/>
            <w:color w:val="0079C1"/>
            <w:spacing w:val="-17"/>
            <w:sz w:val="22"/>
            <w:szCs w:val="22"/>
            <w:u w:val="single" w:color="0079C1"/>
          </w:rPr>
          <w:t>w</w:t>
        </w:r>
        <w:r w:rsidRPr="00007F83">
          <w:rPr>
            <w:rFonts w:ascii="Helvetica Neue" w:hAnsi="Helvetica Neue"/>
            <w:color w:val="0079C1"/>
            <w:sz w:val="22"/>
            <w:szCs w:val="22"/>
            <w:u w:val="single" w:color="0079C1"/>
          </w:rPr>
          <w:t>.ene</w:t>
        </w:r>
        <w:r w:rsidRPr="00007F83">
          <w:rPr>
            <w:rFonts w:ascii="Helvetica Neue" w:hAnsi="Helvetica Neue"/>
            <w:color w:val="0079C1"/>
            <w:spacing w:val="-5"/>
            <w:sz w:val="22"/>
            <w:szCs w:val="22"/>
            <w:u w:val="single" w:color="0079C1"/>
          </w:rPr>
          <w:t>r</w:t>
        </w:r>
        <w:r w:rsidRPr="00007F83">
          <w:rPr>
            <w:rFonts w:ascii="Helvetica Neue" w:hAnsi="Helvetica Neue"/>
            <w:color w:val="0079C1"/>
            <w:sz w:val="22"/>
            <w:szCs w:val="22"/>
            <w:u w:val="single" w:color="0079C1"/>
          </w:rPr>
          <w:t>g</w:t>
        </w:r>
        <w:r w:rsidRPr="00007F83">
          <w:rPr>
            <w:rFonts w:ascii="Helvetica Neue" w:hAnsi="Helvetica Neue"/>
            <w:color w:val="0079C1"/>
            <w:spacing w:val="-17"/>
            <w:sz w:val="22"/>
            <w:szCs w:val="22"/>
            <w:u w:val="single" w:color="0079C1"/>
          </w:rPr>
          <w:t>y</w:t>
        </w:r>
        <w:r w:rsidRPr="00007F83">
          <w:rPr>
            <w:rFonts w:ascii="Helvetica Neue" w:hAnsi="Helvetica Neue"/>
            <w:color w:val="0079C1"/>
            <w:spacing w:val="2"/>
            <w:sz w:val="22"/>
            <w:szCs w:val="22"/>
            <w:u w:val="single" w:color="0079C1"/>
          </w:rPr>
          <w:t>.</w:t>
        </w:r>
        <w:r w:rsidRPr="00007F83">
          <w:rPr>
            <w:rFonts w:ascii="Helvetica Neue" w:hAnsi="Helvetica Neue"/>
            <w:color w:val="0079C1"/>
            <w:spacing w:val="-2"/>
            <w:sz w:val="22"/>
            <w:szCs w:val="22"/>
            <w:u w:val="single" w:color="0079C1"/>
          </w:rPr>
          <w:t>go</w:t>
        </w:r>
        <w:r w:rsidRPr="00007F83">
          <w:rPr>
            <w:rFonts w:ascii="Helvetica Neue" w:hAnsi="Helvetica Neue"/>
            <w:color w:val="0079C1"/>
            <w:sz w:val="22"/>
            <w:szCs w:val="22"/>
            <w:u w:val="single" w:color="0079C1"/>
          </w:rPr>
          <w:t>v</w:t>
        </w:r>
        <w:r w:rsidRPr="00007F83">
          <w:rPr>
            <w:rFonts w:ascii="Helvetica Neue" w:hAnsi="Helvetica Neue"/>
            <w:color w:val="0079C1"/>
            <w:spacing w:val="-6"/>
            <w:sz w:val="22"/>
            <w:szCs w:val="22"/>
            <w:u w:val="single" w:color="0079C1"/>
          </w:rPr>
          <w:t>/</w:t>
        </w:r>
        <w:r w:rsidRPr="00007F83">
          <w:rPr>
            <w:rFonts w:ascii="Helvetica Neue" w:hAnsi="Helvetica Neue"/>
            <w:color w:val="0079C1"/>
            <w:sz w:val="22"/>
            <w:szCs w:val="22"/>
            <w:u w:val="single" w:color="0079C1"/>
          </w:rPr>
          <w:t>ene</w:t>
        </w:r>
        <w:r w:rsidRPr="00007F83">
          <w:rPr>
            <w:rFonts w:ascii="Helvetica Neue" w:hAnsi="Helvetica Neue"/>
            <w:color w:val="0079C1"/>
            <w:spacing w:val="-5"/>
            <w:sz w:val="22"/>
            <w:szCs w:val="22"/>
            <w:u w:val="single" w:color="0079C1"/>
          </w:rPr>
          <w:t>r</w:t>
        </w:r>
        <w:r w:rsidRPr="00007F83">
          <w:rPr>
            <w:rFonts w:ascii="Helvetica Neue" w:hAnsi="Helvetica Neue"/>
            <w:color w:val="0079C1"/>
            <w:sz w:val="22"/>
            <w:szCs w:val="22"/>
            <w:u w:val="single" w:color="0079C1"/>
          </w:rPr>
          <w:t>g</w:t>
        </w:r>
        <w:r w:rsidRPr="00007F83">
          <w:rPr>
            <w:rFonts w:ascii="Helvetica Neue" w:hAnsi="Helvetica Neue"/>
            <w:color w:val="0079C1"/>
            <w:spacing w:val="-3"/>
            <w:sz w:val="22"/>
            <w:szCs w:val="22"/>
            <w:u w:val="single" w:color="0079C1"/>
          </w:rPr>
          <w:t>y</w:t>
        </w:r>
        <w:r w:rsidRPr="00007F83">
          <w:rPr>
            <w:rFonts w:ascii="Helvetica Neue" w:hAnsi="Helvetica Neue"/>
            <w:color w:val="0079C1"/>
            <w:sz w:val="22"/>
            <w:szCs w:val="22"/>
            <w:u w:val="single" w:color="0079C1"/>
          </w:rPr>
          <w:t>s</w:t>
        </w:r>
        <w:r w:rsidRPr="00007F83">
          <w:rPr>
            <w:rFonts w:ascii="Helvetica Neue" w:hAnsi="Helvetica Neue"/>
            <w:color w:val="0079C1"/>
            <w:spacing w:val="-4"/>
            <w:sz w:val="22"/>
            <w:szCs w:val="22"/>
            <w:u w:val="single" w:color="0079C1"/>
          </w:rPr>
          <w:t>a</w:t>
        </w:r>
        <w:r w:rsidRPr="00007F83">
          <w:rPr>
            <w:rFonts w:ascii="Helvetica Neue" w:hAnsi="Helvetica Neue"/>
            <w:color w:val="0079C1"/>
            <w:spacing w:val="-3"/>
            <w:sz w:val="22"/>
            <w:szCs w:val="22"/>
            <w:u w:val="single" w:color="0079C1"/>
          </w:rPr>
          <w:t>v</w:t>
        </w:r>
        <w:r w:rsidRPr="00007F83">
          <w:rPr>
            <w:rFonts w:ascii="Helvetica Neue" w:hAnsi="Helvetica Neue"/>
            <w:color w:val="0079C1"/>
            <w:sz w:val="22"/>
            <w:szCs w:val="22"/>
            <w:u w:val="single" w:color="0079C1"/>
          </w:rPr>
          <w:t>e</w:t>
        </w:r>
        <w:r w:rsidRPr="00007F83">
          <w:rPr>
            <w:rFonts w:ascii="Helvetica Neue" w:hAnsi="Helvetica Neue"/>
            <w:color w:val="0079C1"/>
            <w:spacing w:val="-26"/>
            <w:sz w:val="22"/>
            <w:szCs w:val="22"/>
            <w:u w:val="single" w:color="0079C1"/>
          </w:rPr>
          <w:t>r</w:t>
        </w:r>
      </w:hyperlink>
      <w:r w:rsidRPr="00007F83">
        <w:rPr>
          <w:rFonts w:ascii="Helvetica Neue" w:hAnsi="Helvetica Neue"/>
          <w:color w:val="000000"/>
          <w:sz w:val="22"/>
          <w:szCs w:val="22"/>
        </w:rPr>
        <w:t>.</w:t>
      </w:r>
    </w:p>
    <w:p w14:paraId="224AF9EA" w14:textId="77777777" w:rsidR="003854EA" w:rsidRPr="00007F83" w:rsidRDefault="003854EA" w:rsidP="003854EA">
      <w:pPr>
        <w:contextualSpacing/>
        <w:rPr>
          <w:rFonts w:ascii="Helvetica Neue" w:hAnsi="Helvetica Neue"/>
          <w:sz w:val="20"/>
          <w:szCs w:val="20"/>
        </w:rPr>
      </w:pPr>
    </w:p>
    <w:p w14:paraId="31624044" w14:textId="77777777" w:rsidR="003854EA" w:rsidRPr="00007F83" w:rsidRDefault="003854EA" w:rsidP="003854EA">
      <w:pPr>
        <w:contextualSpacing/>
        <w:rPr>
          <w:rFonts w:ascii="Helvetica Neue" w:hAnsi="Helvetica Neue"/>
          <w:sz w:val="20"/>
          <w:szCs w:val="20"/>
        </w:rPr>
      </w:pPr>
    </w:p>
    <w:p w14:paraId="21484004" w14:textId="77777777" w:rsidR="003854EA" w:rsidRPr="00007F83" w:rsidRDefault="003854EA" w:rsidP="003854EA">
      <w:pPr>
        <w:pStyle w:val="Heading5"/>
        <w:ind w:left="0"/>
        <w:contextualSpacing/>
        <w:rPr>
          <w:rFonts w:ascii="Helvetica Neue" w:hAnsi="Helvetica Neue"/>
          <w:color w:val="0079C1"/>
        </w:rPr>
      </w:pPr>
      <w:r w:rsidRPr="00007F83">
        <w:rPr>
          <w:rFonts w:ascii="Helvetica Neue" w:hAnsi="Helvetica Neue"/>
          <w:color w:val="0079C1"/>
        </w:rPr>
        <w:t>Insulation</w:t>
      </w:r>
    </w:p>
    <w:p w14:paraId="6BCCAA56" w14:textId="77777777" w:rsidR="003854EA" w:rsidRPr="00007F83" w:rsidRDefault="003854EA" w:rsidP="003854EA">
      <w:pPr>
        <w:pStyle w:val="Heading5"/>
        <w:ind w:left="0"/>
        <w:contextualSpacing/>
        <w:rPr>
          <w:rFonts w:ascii="Helvetica Neue" w:hAnsi="Helvetica Neue"/>
          <w:color w:val="0079C1"/>
          <w:sz w:val="20"/>
          <w:szCs w:val="20"/>
        </w:rPr>
      </w:pPr>
    </w:p>
    <w:p w14:paraId="25AF9560" w14:textId="77777777" w:rsidR="003854EA" w:rsidRPr="00007F83" w:rsidRDefault="003854EA" w:rsidP="003854EA">
      <w:pPr>
        <w:pStyle w:val="Heading5"/>
        <w:ind w:left="180"/>
        <w:contextualSpacing/>
        <w:rPr>
          <w:rFonts w:ascii="Helvetica Neue" w:hAnsi="Helvetica Neue"/>
          <w:color w:val="0079C1"/>
          <w:sz w:val="22"/>
          <w:szCs w:val="22"/>
        </w:rPr>
      </w:pPr>
      <w:r w:rsidRPr="00007F83">
        <w:rPr>
          <w:rFonts w:ascii="Helvetica Neue" w:hAnsi="Helvetica Neue" w:cs="Calibri"/>
          <w:sz w:val="22"/>
          <w:szCs w:val="22"/>
        </w:rPr>
        <w:t>Insulation can be a way to balance the temperature of rooms that family members sleep and spend the most time in to avoid overcompensating with the thermostat. Insul</w:t>
      </w:r>
      <w:r w:rsidRPr="00007F83">
        <w:rPr>
          <w:rFonts w:ascii="Helvetica Neue" w:hAnsi="Helvetica Neue" w:cs="Calibri"/>
          <w:spacing w:val="-2"/>
          <w:sz w:val="22"/>
          <w:szCs w:val="22"/>
        </w:rPr>
        <w:t>a</w:t>
      </w:r>
      <w:r w:rsidRPr="00007F83">
        <w:rPr>
          <w:rFonts w:ascii="Helvetica Neue" w:hAnsi="Helvetica Neue" w:cs="Calibri"/>
          <w:sz w:val="22"/>
          <w:szCs w:val="22"/>
        </w:rPr>
        <w:t>tion</w:t>
      </w:r>
      <w:r w:rsidRPr="00007F83">
        <w:rPr>
          <w:rFonts w:ascii="Helvetica Neue" w:hAnsi="Helvetica Neue" w:cs="Calibri"/>
          <w:spacing w:val="4"/>
          <w:sz w:val="22"/>
          <w:szCs w:val="22"/>
        </w:rPr>
        <w:t xml:space="preserve"> </w:t>
      </w:r>
      <w:r w:rsidRPr="00007F83">
        <w:rPr>
          <w:rFonts w:ascii="Helvetica Neue" w:hAnsi="Helvetica Neue" w:cs="Calibri"/>
          <w:sz w:val="22"/>
          <w:szCs w:val="22"/>
        </w:rPr>
        <w:t>acts</w:t>
      </w:r>
      <w:r w:rsidRPr="00007F83">
        <w:rPr>
          <w:rFonts w:ascii="Helvetica Neue" w:hAnsi="Helvetica Neue" w:cs="Calibri"/>
          <w:spacing w:val="5"/>
          <w:sz w:val="22"/>
          <w:szCs w:val="22"/>
        </w:rPr>
        <w:t xml:space="preserve"> </w:t>
      </w:r>
      <w:r w:rsidRPr="00007F83">
        <w:rPr>
          <w:rFonts w:ascii="Helvetica Neue" w:hAnsi="Helvetica Neue" w:cs="Calibri"/>
          <w:sz w:val="22"/>
          <w:szCs w:val="22"/>
        </w:rPr>
        <w:t>li</w:t>
      </w:r>
      <w:r w:rsidRPr="00007F83">
        <w:rPr>
          <w:rFonts w:ascii="Helvetica Neue" w:hAnsi="Helvetica Neue" w:cs="Calibri"/>
          <w:spacing w:val="-8"/>
          <w:sz w:val="22"/>
          <w:szCs w:val="22"/>
        </w:rPr>
        <w:t>k</w:t>
      </w:r>
      <w:r w:rsidRPr="00007F83">
        <w:rPr>
          <w:rFonts w:ascii="Helvetica Neue" w:hAnsi="Helvetica Neue" w:cs="Calibri"/>
          <w:sz w:val="22"/>
          <w:szCs w:val="22"/>
        </w:rPr>
        <w:t>e</w:t>
      </w:r>
      <w:r w:rsidRPr="00007F83">
        <w:rPr>
          <w:rFonts w:ascii="Helvetica Neue" w:hAnsi="Helvetica Neue" w:cs="Calibri"/>
          <w:spacing w:val="4"/>
          <w:sz w:val="22"/>
          <w:szCs w:val="22"/>
        </w:rPr>
        <w:t xml:space="preserve"> </w:t>
      </w:r>
      <w:r w:rsidRPr="00007F83">
        <w:rPr>
          <w:rFonts w:ascii="Helvetica Neue" w:hAnsi="Helvetica Neue" w:cs="Calibri"/>
          <w:sz w:val="22"/>
          <w:szCs w:val="22"/>
        </w:rPr>
        <w:t>a</w:t>
      </w:r>
      <w:r w:rsidRPr="00007F83">
        <w:rPr>
          <w:rFonts w:ascii="Helvetica Neue" w:hAnsi="Helvetica Neue" w:cs="Calibri"/>
          <w:spacing w:val="5"/>
          <w:sz w:val="22"/>
          <w:szCs w:val="22"/>
        </w:rPr>
        <w:t xml:space="preserve"> </w:t>
      </w:r>
      <w:r w:rsidRPr="00007F83">
        <w:rPr>
          <w:rFonts w:ascii="Helvetica Neue" w:hAnsi="Helvetica Neue" w:cs="Calibri"/>
          <w:sz w:val="22"/>
          <w:szCs w:val="22"/>
        </w:rPr>
        <w:t>blanket around a home and it</w:t>
      </w:r>
      <w:r w:rsidRPr="00007F83">
        <w:rPr>
          <w:rFonts w:ascii="Helvetica Neue" w:hAnsi="Helvetica Neue" w:cs="Calibri"/>
          <w:w w:val="99"/>
          <w:sz w:val="22"/>
          <w:szCs w:val="22"/>
        </w:rPr>
        <w:t xml:space="preserve"> </w:t>
      </w:r>
      <w:r w:rsidRPr="00007F83">
        <w:rPr>
          <w:rFonts w:ascii="Helvetica Neue" w:hAnsi="Helvetica Neue"/>
          <w:sz w:val="22"/>
          <w:szCs w:val="22"/>
        </w:rPr>
        <w:t>slows heat from escaping in the winter and heat from entering the home in the summer. It is installed throughout homes in the walls, floors, attics, and sometimes basements and crawl spaces.</w:t>
      </w:r>
      <w:r w:rsidRPr="00007F83">
        <w:rPr>
          <w:rFonts w:ascii="Helvetica Neue" w:hAnsi="Helvetica Neue" w:cs="Calibri"/>
          <w:sz w:val="22"/>
          <w:szCs w:val="22"/>
        </w:rPr>
        <w:t xml:space="preserve">  When adding or removing insulation, caution should be taken by the homeowner to look for possible existing </w:t>
      </w:r>
      <w:r w:rsidRPr="00007F83">
        <w:rPr>
          <w:rFonts w:ascii="Helvetica Neue" w:hAnsi="Helvetica Neue" w:cs="Calibri"/>
          <w:b/>
          <w:sz w:val="22"/>
          <w:szCs w:val="22"/>
        </w:rPr>
        <w:t>Asbestos or Vermiculite</w:t>
      </w:r>
      <w:r w:rsidRPr="00007F83">
        <w:rPr>
          <w:rFonts w:ascii="Helvetica Neue" w:hAnsi="Helvetica Neue" w:cs="Calibri"/>
          <w:sz w:val="22"/>
          <w:szCs w:val="22"/>
        </w:rPr>
        <w:t xml:space="preserve"> insulation. These types of insulation were popular at one time but are now known to have harmful health effects if the material is disturbed and the fibers become</w:t>
      </w:r>
      <w:r w:rsidRPr="00007F83">
        <w:rPr>
          <w:rFonts w:ascii="Helvetica Neue" w:hAnsi="Helvetica Neue" w:cs="Calibri"/>
          <w:spacing w:val="3"/>
          <w:sz w:val="22"/>
          <w:szCs w:val="22"/>
        </w:rPr>
        <w:t xml:space="preserve"> airborne. It is best for homeowners to have a certified insulation contractor or home inspector identify the risk of any material that is suspected of containing asbestos including a friable, grainy texture; crumbles on touch; and/or looks like pellets (vermiculite insulation). </w:t>
      </w:r>
    </w:p>
    <w:p w14:paraId="5C0243F0" w14:textId="77777777" w:rsidR="003854EA" w:rsidRPr="00007F83" w:rsidRDefault="003854EA" w:rsidP="003854EA">
      <w:pPr>
        <w:pStyle w:val="Heading5"/>
        <w:ind w:left="180"/>
        <w:contextualSpacing/>
        <w:rPr>
          <w:rFonts w:ascii="Helvetica Neue" w:hAnsi="Helvetica Neue"/>
          <w:color w:val="0079C1"/>
          <w:sz w:val="20"/>
          <w:szCs w:val="20"/>
        </w:rPr>
      </w:pPr>
    </w:p>
    <w:p w14:paraId="5DF533A4" w14:textId="77777777" w:rsidR="003854EA" w:rsidRPr="00007F83" w:rsidRDefault="003854EA" w:rsidP="003854EA">
      <w:pPr>
        <w:pStyle w:val="Heading5"/>
        <w:ind w:left="180"/>
        <w:contextualSpacing/>
        <w:rPr>
          <w:rFonts w:ascii="Helvetica Neue" w:hAnsi="Helvetica Neue"/>
          <w:color w:val="0079C1"/>
          <w:sz w:val="20"/>
          <w:szCs w:val="20"/>
        </w:rPr>
      </w:pPr>
    </w:p>
    <w:p w14:paraId="22CAF22C" w14:textId="77777777" w:rsidR="003854EA" w:rsidRPr="00007F83" w:rsidRDefault="003854EA" w:rsidP="003854EA">
      <w:pPr>
        <w:pStyle w:val="Heading5"/>
        <w:ind w:left="0"/>
        <w:contextualSpacing/>
        <w:rPr>
          <w:rFonts w:ascii="Helvetica Neue" w:hAnsi="Helvetica Neue"/>
          <w:color w:val="0079C1"/>
          <w:sz w:val="22"/>
          <w:szCs w:val="22"/>
        </w:rPr>
      </w:pPr>
      <w:r w:rsidRPr="00007F83">
        <w:rPr>
          <w:rFonts w:ascii="Helvetica Neue" w:hAnsi="Helvetica Neue"/>
          <w:color w:val="0079C1"/>
        </w:rPr>
        <w:t>Air Ducts</w:t>
      </w:r>
    </w:p>
    <w:p w14:paraId="5EB9426C" w14:textId="77777777" w:rsidR="003854EA" w:rsidRPr="00007F83" w:rsidRDefault="003854EA" w:rsidP="003854EA">
      <w:pPr>
        <w:pStyle w:val="Heading5"/>
        <w:spacing w:before="51"/>
        <w:ind w:left="0"/>
        <w:contextualSpacing/>
        <w:jc w:val="both"/>
        <w:rPr>
          <w:rFonts w:ascii="Helvetica Neue" w:hAnsi="Helvetica Neue"/>
          <w:color w:val="0079C1"/>
          <w:sz w:val="20"/>
          <w:szCs w:val="20"/>
        </w:rPr>
      </w:pPr>
    </w:p>
    <w:p w14:paraId="04360B2B" w14:textId="77777777" w:rsidR="003854EA" w:rsidRPr="00007F83" w:rsidRDefault="003854EA" w:rsidP="003854EA">
      <w:pPr>
        <w:pStyle w:val="Heading5"/>
        <w:spacing w:before="51"/>
        <w:ind w:left="180"/>
        <w:contextualSpacing/>
        <w:rPr>
          <w:rFonts w:ascii="Helvetica Neue" w:hAnsi="Helvetica Neue"/>
          <w:color w:val="0079C1"/>
        </w:rPr>
      </w:pPr>
      <w:r w:rsidRPr="00007F83">
        <w:rPr>
          <w:rFonts w:ascii="Helvetica Neue" w:hAnsi="Helvetica Neue"/>
          <w:sz w:val="22"/>
          <w:szCs w:val="22"/>
        </w:rPr>
        <w:t>Some</w:t>
      </w:r>
      <w:r w:rsidRPr="00007F83">
        <w:rPr>
          <w:rFonts w:ascii="Helvetica Neue" w:hAnsi="Helvetica Neue"/>
          <w:spacing w:val="5"/>
          <w:sz w:val="22"/>
          <w:szCs w:val="22"/>
        </w:rPr>
        <w:t xml:space="preserve"> </w:t>
      </w:r>
      <w:r w:rsidRPr="00007F83">
        <w:rPr>
          <w:rFonts w:ascii="Helvetica Neue" w:hAnsi="Helvetica Neue"/>
          <w:sz w:val="22"/>
          <w:szCs w:val="22"/>
        </w:rPr>
        <w:t>homes</w:t>
      </w:r>
      <w:r w:rsidRPr="00007F83">
        <w:rPr>
          <w:rFonts w:ascii="Helvetica Neue" w:hAnsi="Helvetica Neue"/>
          <w:spacing w:val="5"/>
          <w:sz w:val="22"/>
          <w:szCs w:val="22"/>
        </w:rPr>
        <w:t xml:space="preserve"> </w:t>
      </w:r>
      <w:r w:rsidRPr="00007F83">
        <w:rPr>
          <w:rFonts w:ascii="Helvetica Neue" w:hAnsi="Helvetica Neue"/>
          <w:sz w:val="22"/>
          <w:szCs w:val="22"/>
        </w:rPr>
        <w:t xml:space="preserve">use </w:t>
      </w:r>
      <w:r w:rsidRPr="00007F83">
        <w:rPr>
          <w:rFonts w:ascii="Helvetica Neue" w:hAnsi="Helvetica Neue"/>
          <w:spacing w:val="-6"/>
          <w:sz w:val="22"/>
          <w:szCs w:val="22"/>
        </w:rPr>
        <w:t>f</w:t>
      </w:r>
      <w:r w:rsidRPr="00007F83">
        <w:rPr>
          <w:rFonts w:ascii="Helvetica Neue" w:hAnsi="Helvetica Neue"/>
          <w:sz w:val="22"/>
          <w:szCs w:val="22"/>
        </w:rPr>
        <w:t>o</w:t>
      </w:r>
      <w:r w:rsidRPr="00007F83">
        <w:rPr>
          <w:rFonts w:ascii="Helvetica Neue" w:hAnsi="Helvetica Neue"/>
          <w:spacing w:val="-5"/>
          <w:sz w:val="22"/>
          <w:szCs w:val="22"/>
        </w:rPr>
        <w:t>r</w:t>
      </w:r>
      <w:r w:rsidRPr="00007F83">
        <w:rPr>
          <w:rFonts w:ascii="Helvetica Neue" w:hAnsi="Helvetica Neue"/>
          <w:sz w:val="22"/>
          <w:szCs w:val="22"/>
        </w:rPr>
        <w:t>ced</w:t>
      </w:r>
      <w:r w:rsidRPr="00007F83">
        <w:rPr>
          <w:rFonts w:ascii="Helvetica Neue" w:hAnsi="Helvetica Neue"/>
          <w:spacing w:val="-1"/>
          <w:sz w:val="22"/>
          <w:szCs w:val="22"/>
        </w:rPr>
        <w:t xml:space="preserve"> </w:t>
      </w:r>
      <w:r w:rsidRPr="00007F83">
        <w:rPr>
          <w:rFonts w:ascii="Helvetica Neue" w:hAnsi="Helvetica Neue"/>
          <w:sz w:val="22"/>
          <w:szCs w:val="22"/>
        </w:rPr>
        <w:t xml:space="preserve">air </w:t>
      </w:r>
      <w:r w:rsidRPr="00007F83">
        <w:rPr>
          <w:rFonts w:ascii="Helvetica Neue" w:hAnsi="Helvetica Neue"/>
          <w:spacing w:val="-5"/>
          <w:sz w:val="22"/>
          <w:szCs w:val="22"/>
        </w:rPr>
        <w:t>s</w:t>
      </w:r>
      <w:r w:rsidRPr="00007F83">
        <w:rPr>
          <w:rFonts w:ascii="Helvetica Neue" w:hAnsi="Helvetica Neue"/>
          <w:spacing w:val="-3"/>
          <w:sz w:val="22"/>
          <w:szCs w:val="22"/>
        </w:rPr>
        <w:t>yst</w:t>
      </w:r>
      <w:r w:rsidRPr="00007F83">
        <w:rPr>
          <w:rFonts w:ascii="Helvetica Neue" w:hAnsi="Helvetica Neue"/>
          <w:sz w:val="22"/>
          <w:szCs w:val="22"/>
        </w:rPr>
        <w:t>ems</w:t>
      </w:r>
      <w:r w:rsidRPr="00007F83">
        <w:rPr>
          <w:rFonts w:ascii="Helvetica Neue" w:hAnsi="Helvetica Neue"/>
          <w:w w:val="99"/>
          <w:sz w:val="22"/>
          <w:szCs w:val="22"/>
        </w:rPr>
        <w:t xml:space="preserve"> </w:t>
      </w:r>
      <w:r w:rsidRPr="00007F83">
        <w:rPr>
          <w:rFonts w:ascii="Helvetica Neue" w:hAnsi="Helvetica Neue" w:cs="Calibri"/>
          <w:spacing w:val="-3"/>
          <w:sz w:val="22"/>
          <w:szCs w:val="22"/>
        </w:rPr>
        <w:t>t</w:t>
      </w:r>
      <w:r w:rsidRPr="00007F83">
        <w:rPr>
          <w:rFonts w:ascii="Helvetica Neue" w:hAnsi="Helvetica Neue" w:cs="Calibri"/>
          <w:sz w:val="22"/>
          <w:szCs w:val="22"/>
        </w:rPr>
        <w:t>o</w:t>
      </w:r>
      <w:r w:rsidRPr="00007F83">
        <w:rPr>
          <w:rFonts w:ascii="Helvetica Neue" w:hAnsi="Helvetica Neue" w:cs="Calibri"/>
          <w:spacing w:val="3"/>
          <w:sz w:val="22"/>
          <w:szCs w:val="22"/>
        </w:rPr>
        <w:t xml:space="preserve"> </w:t>
      </w:r>
      <w:r w:rsidRPr="00007F83">
        <w:rPr>
          <w:rFonts w:ascii="Helvetica Neue" w:hAnsi="Helvetica Neue" w:cs="Calibri"/>
          <w:sz w:val="22"/>
          <w:szCs w:val="22"/>
        </w:rPr>
        <w:t>p</w:t>
      </w:r>
      <w:r w:rsidRPr="00007F83">
        <w:rPr>
          <w:rFonts w:ascii="Helvetica Neue" w:hAnsi="Helvetica Neue" w:cs="Calibri"/>
          <w:spacing w:val="-4"/>
          <w:sz w:val="22"/>
          <w:szCs w:val="22"/>
        </w:rPr>
        <w:t>r</w:t>
      </w:r>
      <w:r w:rsidRPr="00007F83">
        <w:rPr>
          <w:rFonts w:ascii="Helvetica Neue" w:hAnsi="Helvetica Neue" w:cs="Calibri"/>
          <w:spacing w:val="-1"/>
          <w:sz w:val="22"/>
          <w:szCs w:val="22"/>
        </w:rPr>
        <w:t>o</w:t>
      </w:r>
      <w:r w:rsidRPr="00007F83">
        <w:rPr>
          <w:rFonts w:ascii="Helvetica Neue" w:hAnsi="Helvetica Neue" w:cs="Calibri"/>
          <w:sz w:val="22"/>
          <w:szCs w:val="22"/>
        </w:rPr>
        <w:t>vide</w:t>
      </w:r>
      <w:r w:rsidRPr="00007F83">
        <w:rPr>
          <w:rFonts w:ascii="Helvetica Neue" w:hAnsi="Helvetica Neue" w:cs="Calibri"/>
          <w:spacing w:val="3"/>
          <w:sz w:val="22"/>
          <w:szCs w:val="22"/>
        </w:rPr>
        <w:t xml:space="preserve"> </w:t>
      </w:r>
      <w:r w:rsidRPr="00007F83">
        <w:rPr>
          <w:rFonts w:ascii="Helvetica Neue" w:hAnsi="Helvetica Neue" w:cs="Calibri"/>
          <w:sz w:val="22"/>
          <w:szCs w:val="22"/>
        </w:rPr>
        <w:t>he</w:t>
      </w:r>
      <w:r w:rsidRPr="00007F83">
        <w:rPr>
          <w:rFonts w:ascii="Helvetica Neue" w:hAnsi="Helvetica Neue" w:cs="Calibri"/>
          <w:spacing w:val="-3"/>
          <w:sz w:val="22"/>
          <w:szCs w:val="22"/>
        </w:rPr>
        <w:t>a</w:t>
      </w:r>
      <w:r w:rsidRPr="00007F83">
        <w:rPr>
          <w:rFonts w:ascii="Helvetica Neue" w:hAnsi="Helvetica Neue" w:cs="Calibri"/>
          <w:sz w:val="22"/>
          <w:szCs w:val="22"/>
        </w:rPr>
        <w:t>ting</w:t>
      </w:r>
      <w:r w:rsidRPr="00007F83">
        <w:rPr>
          <w:rFonts w:ascii="Helvetica Neue" w:hAnsi="Helvetica Neue" w:cs="Calibri"/>
          <w:w w:val="99"/>
          <w:sz w:val="22"/>
          <w:szCs w:val="22"/>
        </w:rPr>
        <w:t xml:space="preserve"> </w:t>
      </w:r>
      <w:r w:rsidRPr="00007F83">
        <w:rPr>
          <w:rFonts w:ascii="Helvetica Neue" w:hAnsi="Helvetica Neue"/>
          <w:sz w:val="22"/>
          <w:szCs w:val="22"/>
        </w:rPr>
        <w:t>and</w:t>
      </w:r>
      <w:r w:rsidRPr="00007F83">
        <w:rPr>
          <w:rFonts w:ascii="Helvetica Neue" w:hAnsi="Helvetica Neue"/>
          <w:spacing w:val="3"/>
          <w:sz w:val="22"/>
          <w:szCs w:val="22"/>
        </w:rPr>
        <w:t xml:space="preserve"> </w:t>
      </w:r>
      <w:r w:rsidRPr="00007F83">
        <w:rPr>
          <w:rFonts w:ascii="Helvetica Neue" w:hAnsi="Helvetica Neue"/>
          <w:spacing w:val="-2"/>
          <w:sz w:val="22"/>
          <w:szCs w:val="22"/>
        </w:rPr>
        <w:t>c</w:t>
      </w:r>
      <w:r w:rsidRPr="00007F83">
        <w:rPr>
          <w:rFonts w:ascii="Helvetica Neue" w:hAnsi="Helvetica Neue"/>
          <w:sz w:val="22"/>
          <w:szCs w:val="22"/>
        </w:rPr>
        <w:t>ooling.</w:t>
      </w:r>
      <w:r w:rsidRPr="00007F83">
        <w:rPr>
          <w:rFonts w:ascii="Helvetica Neue" w:hAnsi="Helvetica Neue"/>
          <w:spacing w:val="3"/>
          <w:sz w:val="22"/>
          <w:szCs w:val="22"/>
        </w:rPr>
        <w:t xml:space="preserve"> In these homes, a</w:t>
      </w:r>
      <w:r w:rsidRPr="00007F83">
        <w:rPr>
          <w:rFonts w:ascii="Helvetica Neue" w:hAnsi="Helvetica Neue"/>
          <w:sz w:val="22"/>
          <w:szCs w:val="22"/>
        </w:rPr>
        <w:t>ir</w:t>
      </w:r>
      <w:r w:rsidRPr="00007F83">
        <w:rPr>
          <w:rFonts w:ascii="Helvetica Neue" w:hAnsi="Helvetica Neue"/>
          <w:w w:val="99"/>
          <w:sz w:val="22"/>
          <w:szCs w:val="22"/>
        </w:rPr>
        <w:t xml:space="preserve"> </w:t>
      </w:r>
      <w:r w:rsidRPr="00007F83">
        <w:rPr>
          <w:rFonts w:ascii="Helvetica Neue" w:hAnsi="Helvetica Neue"/>
          <w:sz w:val="22"/>
          <w:szCs w:val="22"/>
        </w:rPr>
        <w:lastRenderedPageBreak/>
        <w:t>t</w:t>
      </w:r>
      <w:r w:rsidRPr="00007F83">
        <w:rPr>
          <w:rFonts w:ascii="Helvetica Neue" w:hAnsi="Helvetica Neue"/>
          <w:spacing w:val="-6"/>
          <w:sz w:val="22"/>
          <w:szCs w:val="22"/>
        </w:rPr>
        <w:t>r</w:t>
      </w:r>
      <w:r w:rsidRPr="00007F83">
        <w:rPr>
          <w:rFonts w:ascii="Helvetica Neue" w:hAnsi="Helvetica Neue"/>
          <w:spacing w:val="-4"/>
          <w:sz w:val="22"/>
          <w:szCs w:val="22"/>
        </w:rPr>
        <w:t>a</w:t>
      </w:r>
      <w:r w:rsidRPr="00007F83">
        <w:rPr>
          <w:rFonts w:ascii="Helvetica Neue" w:hAnsi="Helvetica Neue"/>
          <w:spacing w:val="-3"/>
          <w:sz w:val="22"/>
          <w:szCs w:val="22"/>
        </w:rPr>
        <w:t>v</w:t>
      </w:r>
      <w:r w:rsidRPr="00007F83">
        <w:rPr>
          <w:rFonts w:ascii="Helvetica Neue" w:hAnsi="Helvetica Neue"/>
          <w:sz w:val="22"/>
          <w:szCs w:val="22"/>
        </w:rPr>
        <w:t>els</w:t>
      </w:r>
      <w:r w:rsidRPr="00007F83">
        <w:rPr>
          <w:rFonts w:ascii="Helvetica Neue" w:hAnsi="Helvetica Neue"/>
          <w:spacing w:val="3"/>
          <w:sz w:val="22"/>
          <w:szCs w:val="22"/>
        </w:rPr>
        <w:t xml:space="preserve"> </w:t>
      </w:r>
      <w:r w:rsidRPr="00007F83">
        <w:rPr>
          <w:rFonts w:ascii="Helvetica Neue" w:hAnsi="Helvetica Neue"/>
          <w:sz w:val="22"/>
          <w:szCs w:val="22"/>
        </w:rPr>
        <w:t>th</w:t>
      </w:r>
      <w:r w:rsidRPr="00007F83">
        <w:rPr>
          <w:rFonts w:ascii="Helvetica Neue" w:hAnsi="Helvetica Neue"/>
          <w:spacing w:val="-5"/>
          <w:sz w:val="22"/>
          <w:szCs w:val="22"/>
        </w:rPr>
        <w:t>r</w:t>
      </w:r>
      <w:r w:rsidRPr="00007F83">
        <w:rPr>
          <w:rFonts w:ascii="Helvetica Neue" w:hAnsi="Helvetica Neue"/>
          <w:sz w:val="22"/>
          <w:szCs w:val="22"/>
        </w:rPr>
        <w:t>ough</w:t>
      </w:r>
      <w:r w:rsidRPr="00007F83">
        <w:rPr>
          <w:rFonts w:ascii="Helvetica Neue" w:hAnsi="Helvetica Neue"/>
          <w:spacing w:val="3"/>
          <w:sz w:val="22"/>
          <w:szCs w:val="22"/>
        </w:rPr>
        <w:t xml:space="preserve"> </w:t>
      </w:r>
      <w:r w:rsidRPr="00007F83">
        <w:rPr>
          <w:rFonts w:ascii="Helvetica Neue" w:hAnsi="Helvetica Neue"/>
          <w:sz w:val="22"/>
          <w:szCs w:val="22"/>
        </w:rPr>
        <w:t xml:space="preserve">a </w:t>
      </w:r>
      <w:r w:rsidRPr="00007F83">
        <w:rPr>
          <w:rFonts w:ascii="Helvetica Neue" w:hAnsi="Helvetica Neue"/>
          <w:spacing w:val="-5"/>
          <w:sz w:val="22"/>
          <w:szCs w:val="22"/>
        </w:rPr>
        <w:t>s</w:t>
      </w:r>
      <w:r w:rsidRPr="00007F83">
        <w:rPr>
          <w:rFonts w:ascii="Helvetica Neue" w:hAnsi="Helvetica Neue"/>
          <w:spacing w:val="-3"/>
          <w:sz w:val="22"/>
          <w:szCs w:val="22"/>
        </w:rPr>
        <w:t>yst</w:t>
      </w:r>
      <w:r w:rsidRPr="00007F83">
        <w:rPr>
          <w:rFonts w:ascii="Helvetica Neue" w:hAnsi="Helvetica Neue"/>
          <w:sz w:val="22"/>
          <w:szCs w:val="22"/>
        </w:rPr>
        <w:t>em</w:t>
      </w:r>
      <w:r w:rsidRPr="00007F83">
        <w:rPr>
          <w:rFonts w:ascii="Helvetica Neue" w:hAnsi="Helvetica Neue"/>
          <w:spacing w:val="3"/>
          <w:sz w:val="22"/>
          <w:szCs w:val="22"/>
        </w:rPr>
        <w:t xml:space="preserve"> </w:t>
      </w:r>
      <w:r w:rsidRPr="00007F83">
        <w:rPr>
          <w:rFonts w:ascii="Helvetica Neue" w:hAnsi="Helvetica Neue"/>
          <w:sz w:val="22"/>
          <w:szCs w:val="22"/>
        </w:rPr>
        <w:t>of</w:t>
      </w:r>
      <w:r w:rsidRPr="00007F83">
        <w:rPr>
          <w:rFonts w:ascii="Helvetica Neue" w:hAnsi="Helvetica Neue"/>
          <w:spacing w:val="3"/>
          <w:sz w:val="22"/>
          <w:szCs w:val="22"/>
        </w:rPr>
        <w:t xml:space="preserve"> </w:t>
      </w:r>
      <w:r w:rsidRPr="00007F83">
        <w:rPr>
          <w:rFonts w:ascii="Helvetica Neue" w:hAnsi="Helvetica Neue"/>
          <w:sz w:val="22"/>
          <w:szCs w:val="22"/>
        </w:rPr>
        <w:t>supply</w:t>
      </w:r>
      <w:r w:rsidRPr="00007F83">
        <w:rPr>
          <w:rFonts w:ascii="Helvetica Neue" w:hAnsi="Helvetica Neue"/>
          <w:spacing w:val="4"/>
          <w:sz w:val="22"/>
          <w:szCs w:val="22"/>
        </w:rPr>
        <w:t xml:space="preserve"> </w:t>
      </w:r>
      <w:r w:rsidRPr="00007F83">
        <w:rPr>
          <w:rFonts w:ascii="Helvetica Neue" w:hAnsi="Helvetica Neue"/>
          <w:sz w:val="22"/>
          <w:szCs w:val="22"/>
        </w:rPr>
        <w:t xml:space="preserve">and </w:t>
      </w:r>
      <w:r w:rsidRPr="00007F83">
        <w:rPr>
          <w:rFonts w:ascii="Helvetica Neue" w:hAnsi="Helvetica Neue"/>
          <w:spacing w:val="-5"/>
          <w:sz w:val="22"/>
          <w:szCs w:val="22"/>
        </w:rPr>
        <w:t>r</w:t>
      </w:r>
      <w:r w:rsidRPr="00007F83">
        <w:rPr>
          <w:rFonts w:ascii="Helvetica Neue" w:hAnsi="Helvetica Neue"/>
          <w:spacing w:val="-2"/>
          <w:sz w:val="22"/>
          <w:szCs w:val="22"/>
        </w:rPr>
        <w:t>e</w:t>
      </w:r>
      <w:r w:rsidRPr="00007F83">
        <w:rPr>
          <w:rFonts w:ascii="Helvetica Neue" w:hAnsi="Helvetica Neue"/>
          <w:sz w:val="22"/>
          <w:szCs w:val="22"/>
        </w:rPr>
        <w:t>turn</w:t>
      </w:r>
      <w:r w:rsidRPr="00007F83">
        <w:rPr>
          <w:rFonts w:ascii="Helvetica Neue" w:hAnsi="Helvetica Neue"/>
          <w:spacing w:val="1"/>
          <w:sz w:val="22"/>
          <w:szCs w:val="22"/>
        </w:rPr>
        <w:t xml:space="preserve"> </w:t>
      </w:r>
      <w:r w:rsidRPr="00007F83">
        <w:rPr>
          <w:rFonts w:ascii="Helvetica Neue" w:hAnsi="Helvetica Neue"/>
          <w:sz w:val="22"/>
          <w:szCs w:val="22"/>
        </w:rPr>
        <w:t>ducts.</w:t>
      </w:r>
      <w:r w:rsidRPr="00007F83">
        <w:rPr>
          <w:rFonts w:ascii="Helvetica Neue" w:hAnsi="Helvetica Neue"/>
          <w:spacing w:val="2"/>
          <w:sz w:val="22"/>
          <w:szCs w:val="22"/>
        </w:rPr>
        <w:t xml:space="preserve"> </w:t>
      </w:r>
      <w:r w:rsidRPr="00007F83">
        <w:rPr>
          <w:rFonts w:ascii="Helvetica Neue" w:hAnsi="Helvetica Neue"/>
          <w:sz w:val="22"/>
          <w:szCs w:val="22"/>
        </w:rPr>
        <w:t>These</w:t>
      </w:r>
      <w:r w:rsidRPr="00007F83">
        <w:rPr>
          <w:rFonts w:ascii="Helvetica Neue" w:hAnsi="Helvetica Neue"/>
          <w:w w:val="99"/>
          <w:sz w:val="22"/>
          <w:szCs w:val="22"/>
        </w:rPr>
        <w:t xml:space="preserve"> </w:t>
      </w:r>
      <w:r w:rsidRPr="00007F83">
        <w:rPr>
          <w:rFonts w:ascii="Helvetica Neue" w:hAnsi="Helvetica Neue"/>
          <w:sz w:val="22"/>
          <w:szCs w:val="22"/>
        </w:rPr>
        <w:t>a</w:t>
      </w:r>
      <w:r w:rsidRPr="00007F83">
        <w:rPr>
          <w:rFonts w:ascii="Helvetica Neue" w:hAnsi="Helvetica Neue"/>
          <w:spacing w:val="-5"/>
          <w:sz w:val="22"/>
          <w:szCs w:val="22"/>
        </w:rPr>
        <w:t>r</w:t>
      </w:r>
      <w:r w:rsidRPr="00007F83">
        <w:rPr>
          <w:rFonts w:ascii="Helvetica Neue" w:hAnsi="Helvetica Neue"/>
          <w:sz w:val="22"/>
          <w:szCs w:val="22"/>
        </w:rPr>
        <w:t>e</w:t>
      </w:r>
      <w:r w:rsidRPr="00007F83">
        <w:rPr>
          <w:rFonts w:ascii="Helvetica Neue" w:hAnsi="Helvetica Neue"/>
          <w:spacing w:val="2"/>
          <w:sz w:val="22"/>
          <w:szCs w:val="22"/>
        </w:rPr>
        <w:t xml:space="preserve"> </w:t>
      </w:r>
      <w:r w:rsidRPr="00007F83">
        <w:rPr>
          <w:rFonts w:ascii="Helvetica Neue" w:hAnsi="Helvetica Neue"/>
          <w:sz w:val="22"/>
          <w:szCs w:val="22"/>
        </w:rPr>
        <w:t>made</w:t>
      </w:r>
      <w:r w:rsidRPr="00007F83">
        <w:rPr>
          <w:rFonts w:ascii="Helvetica Neue" w:hAnsi="Helvetica Neue"/>
          <w:spacing w:val="2"/>
          <w:sz w:val="22"/>
          <w:szCs w:val="22"/>
        </w:rPr>
        <w:t xml:space="preserve"> </w:t>
      </w:r>
      <w:r w:rsidRPr="00007F83">
        <w:rPr>
          <w:rFonts w:ascii="Helvetica Neue" w:hAnsi="Helvetica Neue"/>
          <w:sz w:val="22"/>
          <w:szCs w:val="22"/>
        </w:rPr>
        <w:t>of</w:t>
      </w:r>
      <w:r w:rsidRPr="00007F83">
        <w:rPr>
          <w:rFonts w:ascii="Helvetica Neue" w:hAnsi="Helvetica Neue"/>
          <w:spacing w:val="3"/>
          <w:sz w:val="22"/>
          <w:szCs w:val="22"/>
        </w:rPr>
        <w:t xml:space="preserve"> </w:t>
      </w:r>
      <w:r w:rsidRPr="00007F83">
        <w:rPr>
          <w:rFonts w:ascii="Helvetica Neue" w:hAnsi="Helvetica Neue"/>
          <w:sz w:val="22"/>
          <w:szCs w:val="22"/>
        </w:rPr>
        <w:t xml:space="preserve">rigid </w:t>
      </w:r>
      <w:r w:rsidRPr="00007F83">
        <w:rPr>
          <w:rFonts w:ascii="Helvetica Neue" w:hAnsi="Helvetica Neue" w:cs="Calibri"/>
          <w:sz w:val="22"/>
          <w:szCs w:val="22"/>
        </w:rPr>
        <w:t>or</w:t>
      </w:r>
      <w:r w:rsidRPr="00007F83">
        <w:rPr>
          <w:rFonts w:ascii="Helvetica Neue" w:hAnsi="Helvetica Neue" w:cs="Calibri"/>
          <w:spacing w:val="4"/>
          <w:sz w:val="22"/>
          <w:szCs w:val="22"/>
        </w:rPr>
        <w:t xml:space="preserve"> </w:t>
      </w:r>
      <w:r w:rsidRPr="00007F83">
        <w:rPr>
          <w:rFonts w:ascii="Helvetica Neue" w:hAnsi="Helvetica Neue" w:cs="Calibri"/>
          <w:sz w:val="22"/>
          <w:szCs w:val="22"/>
        </w:rPr>
        <w:t>fl</w:t>
      </w:r>
      <w:r w:rsidRPr="00007F83">
        <w:rPr>
          <w:rFonts w:ascii="Helvetica Neue" w:hAnsi="Helvetica Neue" w:cs="Calibri"/>
          <w:spacing w:val="-5"/>
          <w:sz w:val="22"/>
          <w:szCs w:val="22"/>
        </w:rPr>
        <w:t>e</w:t>
      </w:r>
      <w:r w:rsidRPr="00007F83">
        <w:rPr>
          <w:rFonts w:ascii="Helvetica Neue" w:hAnsi="Helvetica Neue" w:cs="Calibri"/>
          <w:sz w:val="22"/>
          <w:szCs w:val="22"/>
        </w:rPr>
        <w:t>xible</w:t>
      </w:r>
      <w:r w:rsidRPr="00007F83">
        <w:rPr>
          <w:rFonts w:ascii="Helvetica Neue" w:hAnsi="Helvetica Neue" w:cs="Calibri"/>
          <w:spacing w:val="4"/>
          <w:sz w:val="22"/>
          <w:szCs w:val="22"/>
        </w:rPr>
        <w:t xml:space="preserve"> </w:t>
      </w:r>
      <w:r w:rsidRPr="00007F83">
        <w:rPr>
          <w:rFonts w:ascii="Helvetica Neue" w:hAnsi="Helvetica Neue" w:cs="Calibri"/>
          <w:sz w:val="22"/>
          <w:szCs w:val="22"/>
        </w:rPr>
        <w:t>m</w:t>
      </w:r>
      <w:r w:rsidRPr="00007F83">
        <w:rPr>
          <w:rFonts w:ascii="Helvetica Neue" w:hAnsi="Helvetica Neue" w:cs="Calibri"/>
          <w:spacing w:val="-3"/>
          <w:sz w:val="22"/>
          <w:szCs w:val="22"/>
        </w:rPr>
        <w:t>at</w:t>
      </w:r>
      <w:r w:rsidRPr="00007F83">
        <w:rPr>
          <w:rFonts w:ascii="Helvetica Neue" w:hAnsi="Helvetica Neue" w:cs="Calibri"/>
          <w:sz w:val="22"/>
          <w:szCs w:val="22"/>
        </w:rPr>
        <w:t xml:space="preserve">erials. </w:t>
      </w:r>
      <w:r w:rsidRPr="00007F83">
        <w:rPr>
          <w:rFonts w:ascii="Helvetica Neue" w:hAnsi="Helvetica Neue"/>
          <w:sz w:val="22"/>
          <w:szCs w:val="22"/>
        </w:rPr>
        <w:t>Duct</w:t>
      </w:r>
      <w:r w:rsidRPr="00007F83">
        <w:rPr>
          <w:rFonts w:ascii="Helvetica Neue" w:hAnsi="Helvetica Neue"/>
          <w:spacing w:val="-3"/>
          <w:sz w:val="22"/>
          <w:szCs w:val="22"/>
        </w:rPr>
        <w:t>w</w:t>
      </w:r>
      <w:r w:rsidRPr="00007F83">
        <w:rPr>
          <w:rFonts w:ascii="Helvetica Neue" w:hAnsi="Helvetica Neue"/>
          <w:sz w:val="22"/>
          <w:szCs w:val="22"/>
        </w:rPr>
        <w:t>ork</w:t>
      </w:r>
      <w:r w:rsidRPr="00007F83">
        <w:rPr>
          <w:rFonts w:ascii="Helvetica Neue" w:hAnsi="Helvetica Neue"/>
          <w:spacing w:val="2"/>
          <w:sz w:val="22"/>
          <w:szCs w:val="22"/>
        </w:rPr>
        <w:t xml:space="preserve"> </w:t>
      </w:r>
      <w:r w:rsidRPr="00007F83">
        <w:rPr>
          <w:rFonts w:ascii="Helvetica Neue" w:hAnsi="Helvetica Neue"/>
          <w:spacing w:val="-2"/>
          <w:sz w:val="22"/>
          <w:szCs w:val="22"/>
        </w:rPr>
        <w:t>c</w:t>
      </w:r>
      <w:r w:rsidRPr="00007F83">
        <w:rPr>
          <w:rFonts w:ascii="Helvetica Neue" w:hAnsi="Helvetica Neue"/>
          <w:sz w:val="22"/>
          <w:szCs w:val="22"/>
        </w:rPr>
        <w:t>an</w:t>
      </w:r>
      <w:r w:rsidRPr="00007F83">
        <w:rPr>
          <w:rFonts w:ascii="Helvetica Neue" w:hAnsi="Helvetica Neue"/>
          <w:spacing w:val="2"/>
          <w:sz w:val="22"/>
          <w:szCs w:val="22"/>
        </w:rPr>
        <w:t xml:space="preserve"> </w:t>
      </w:r>
      <w:r w:rsidRPr="00007F83">
        <w:rPr>
          <w:rFonts w:ascii="Helvetica Neue" w:hAnsi="Helvetica Neue"/>
          <w:sz w:val="22"/>
          <w:szCs w:val="22"/>
        </w:rPr>
        <w:t>be</w:t>
      </w:r>
      <w:r w:rsidRPr="00007F83">
        <w:rPr>
          <w:rFonts w:ascii="Helvetica Neue" w:hAnsi="Helvetica Neue"/>
          <w:w w:val="99"/>
          <w:sz w:val="22"/>
          <w:szCs w:val="22"/>
        </w:rPr>
        <w:t xml:space="preserve"> </w:t>
      </w:r>
      <w:r w:rsidRPr="00007F83">
        <w:rPr>
          <w:rFonts w:ascii="Helvetica Neue" w:hAnsi="Helvetica Neue" w:cs="Calibri"/>
          <w:spacing w:val="-5"/>
          <w:sz w:val="22"/>
          <w:szCs w:val="22"/>
        </w:rPr>
        <w:t>f</w:t>
      </w:r>
      <w:r w:rsidRPr="00007F83">
        <w:rPr>
          <w:rFonts w:ascii="Helvetica Neue" w:hAnsi="Helvetica Neue" w:cs="Calibri"/>
          <w:sz w:val="22"/>
          <w:szCs w:val="22"/>
        </w:rPr>
        <w:t xml:space="preserve">ound in </w:t>
      </w:r>
      <w:r w:rsidRPr="00007F83">
        <w:rPr>
          <w:rFonts w:ascii="Helvetica Neue" w:hAnsi="Helvetica Neue" w:cs="Calibri"/>
          <w:spacing w:val="-3"/>
          <w:sz w:val="22"/>
          <w:szCs w:val="22"/>
        </w:rPr>
        <w:t>a</w:t>
      </w:r>
      <w:r w:rsidRPr="00007F83">
        <w:rPr>
          <w:rFonts w:ascii="Helvetica Neue" w:hAnsi="Helvetica Neue" w:cs="Calibri"/>
          <w:sz w:val="22"/>
          <w:szCs w:val="22"/>
        </w:rPr>
        <w:t xml:space="preserve">ttics, </w:t>
      </w:r>
      <w:r w:rsidRPr="00007F83">
        <w:rPr>
          <w:rFonts w:ascii="Helvetica Neue" w:hAnsi="Helvetica Neue" w:cs="Calibri"/>
          <w:spacing w:val="-3"/>
          <w:sz w:val="22"/>
          <w:szCs w:val="22"/>
        </w:rPr>
        <w:t>w</w:t>
      </w:r>
      <w:r w:rsidRPr="00007F83">
        <w:rPr>
          <w:rFonts w:ascii="Helvetica Neue" w:hAnsi="Helvetica Neue" w:cs="Calibri"/>
          <w:sz w:val="22"/>
          <w:szCs w:val="22"/>
        </w:rPr>
        <w:t>alls, and</w:t>
      </w:r>
      <w:r w:rsidRPr="00007F83">
        <w:rPr>
          <w:rFonts w:ascii="Helvetica Neue" w:hAnsi="Helvetica Neue" w:cs="Calibri"/>
          <w:spacing w:val="3"/>
          <w:sz w:val="22"/>
          <w:szCs w:val="22"/>
        </w:rPr>
        <w:t xml:space="preserve"> </w:t>
      </w:r>
      <w:r w:rsidRPr="00007F83">
        <w:rPr>
          <w:rFonts w:ascii="Helvetica Neue" w:hAnsi="Helvetica Neue" w:cs="Calibri"/>
          <w:sz w:val="22"/>
          <w:szCs w:val="22"/>
        </w:rPr>
        <w:t>under</w:t>
      </w:r>
      <w:r w:rsidRPr="00007F83">
        <w:rPr>
          <w:rFonts w:ascii="Helvetica Neue" w:hAnsi="Helvetica Neue" w:cs="Calibri"/>
          <w:spacing w:val="4"/>
          <w:sz w:val="22"/>
          <w:szCs w:val="22"/>
        </w:rPr>
        <w:t xml:space="preserve"> </w:t>
      </w:r>
      <w:r w:rsidRPr="00007F83">
        <w:rPr>
          <w:rFonts w:ascii="Helvetica Neue" w:hAnsi="Helvetica Neue" w:cs="Calibri"/>
          <w:sz w:val="22"/>
          <w:szCs w:val="22"/>
        </w:rPr>
        <w:t>floo</w:t>
      </w:r>
      <w:r w:rsidRPr="00007F83">
        <w:rPr>
          <w:rFonts w:ascii="Helvetica Neue" w:hAnsi="Helvetica Neue" w:cs="Calibri"/>
          <w:spacing w:val="-5"/>
          <w:sz w:val="22"/>
          <w:szCs w:val="22"/>
        </w:rPr>
        <w:t>r</w:t>
      </w:r>
      <w:r w:rsidRPr="00007F83">
        <w:rPr>
          <w:rFonts w:ascii="Helvetica Neue" w:hAnsi="Helvetica Neue" w:cs="Calibri"/>
          <w:sz w:val="22"/>
          <w:szCs w:val="22"/>
        </w:rPr>
        <w:t>s.</w:t>
      </w:r>
      <w:r w:rsidRPr="00007F83">
        <w:rPr>
          <w:rFonts w:ascii="Helvetica Neue" w:hAnsi="Helvetica Neue" w:cs="Calibri"/>
          <w:spacing w:val="4"/>
          <w:sz w:val="22"/>
          <w:szCs w:val="22"/>
        </w:rPr>
        <w:t xml:space="preserve"> Heated and</w:t>
      </w:r>
      <w:r w:rsidRPr="00007F83">
        <w:rPr>
          <w:rFonts w:ascii="Helvetica Neue" w:hAnsi="Helvetica Neue"/>
          <w:spacing w:val="4"/>
          <w:sz w:val="22"/>
          <w:szCs w:val="22"/>
        </w:rPr>
        <w:t xml:space="preserve"> </w:t>
      </w:r>
      <w:r w:rsidRPr="00007F83">
        <w:rPr>
          <w:rFonts w:ascii="Helvetica Neue" w:hAnsi="Helvetica Neue"/>
          <w:spacing w:val="-2"/>
          <w:sz w:val="22"/>
          <w:szCs w:val="22"/>
        </w:rPr>
        <w:t>c</w:t>
      </w:r>
      <w:r w:rsidRPr="00007F83">
        <w:rPr>
          <w:rFonts w:ascii="Helvetica Neue" w:hAnsi="Helvetica Neue"/>
          <w:sz w:val="22"/>
          <w:szCs w:val="22"/>
        </w:rPr>
        <w:t>ooled</w:t>
      </w:r>
      <w:r w:rsidRPr="00007F83">
        <w:rPr>
          <w:rFonts w:ascii="Helvetica Neue" w:hAnsi="Helvetica Neue"/>
          <w:spacing w:val="4"/>
          <w:sz w:val="22"/>
          <w:szCs w:val="22"/>
        </w:rPr>
        <w:t xml:space="preserve"> </w:t>
      </w:r>
      <w:r w:rsidRPr="00007F83">
        <w:rPr>
          <w:rFonts w:ascii="Helvetica Neue" w:hAnsi="Helvetica Neue"/>
          <w:sz w:val="22"/>
          <w:szCs w:val="22"/>
        </w:rPr>
        <w:t>air</w:t>
      </w:r>
      <w:r w:rsidRPr="00007F83">
        <w:rPr>
          <w:rFonts w:ascii="Helvetica Neue" w:hAnsi="Helvetica Neue"/>
          <w:spacing w:val="4"/>
          <w:sz w:val="22"/>
          <w:szCs w:val="22"/>
        </w:rPr>
        <w:t xml:space="preserve"> leaking </w:t>
      </w:r>
      <w:r w:rsidRPr="00007F83">
        <w:rPr>
          <w:rFonts w:ascii="Helvetica Neue" w:hAnsi="Helvetica Neue"/>
          <w:sz w:val="22"/>
          <w:szCs w:val="22"/>
        </w:rPr>
        <w:t>f</w:t>
      </w:r>
      <w:r w:rsidRPr="00007F83">
        <w:rPr>
          <w:rFonts w:ascii="Helvetica Neue" w:hAnsi="Helvetica Neue"/>
          <w:spacing w:val="-5"/>
          <w:sz w:val="22"/>
          <w:szCs w:val="22"/>
        </w:rPr>
        <w:t>r</w:t>
      </w:r>
      <w:r w:rsidRPr="00007F83">
        <w:rPr>
          <w:rFonts w:ascii="Helvetica Neue" w:hAnsi="Helvetica Neue"/>
          <w:sz w:val="22"/>
          <w:szCs w:val="22"/>
        </w:rPr>
        <w:t xml:space="preserve">om </w:t>
      </w:r>
      <w:r w:rsidRPr="00007F83">
        <w:rPr>
          <w:rFonts w:ascii="Helvetica Neue" w:hAnsi="Helvetica Neue" w:cs="Calibri"/>
          <w:sz w:val="22"/>
          <w:szCs w:val="22"/>
        </w:rPr>
        <w:t>out</w:t>
      </w:r>
      <w:r w:rsidRPr="00007F83">
        <w:rPr>
          <w:rFonts w:ascii="Helvetica Neue" w:hAnsi="Helvetica Neue" w:cs="Calibri"/>
          <w:spacing w:val="4"/>
          <w:sz w:val="22"/>
          <w:szCs w:val="22"/>
        </w:rPr>
        <w:t xml:space="preserve"> </w:t>
      </w:r>
      <w:r w:rsidRPr="00007F83">
        <w:rPr>
          <w:rFonts w:ascii="Helvetica Neue" w:hAnsi="Helvetica Neue" w:cs="Calibri"/>
          <w:sz w:val="22"/>
          <w:szCs w:val="22"/>
        </w:rPr>
        <w:t>of</w:t>
      </w:r>
      <w:r w:rsidRPr="00007F83">
        <w:rPr>
          <w:rFonts w:ascii="Helvetica Neue" w:hAnsi="Helvetica Neue" w:cs="Calibri"/>
          <w:spacing w:val="4"/>
          <w:sz w:val="22"/>
          <w:szCs w:val="22"/>
        </w:rPr>
        <w:t xml:space="preserve"> </w:t>
      </w:r>
      <w:r w:rsidRPr="00007F83">
        <w:rPr>
          <w:rFonts w:ascii="Helvetica Neue" w:hAnsi="Helvetica Neue" w:cs="Calibri"/>
          <w:sz w:val="22"/>
          <w:szCs w:val="22"/>
        </w:rPr>
        <w:t>ducts</w:t>
      </w:r>
      <w:r w:rsidRPr="00007F83">
        <w:rPr>
          <w:rFonts w:ascii="Helvetica Neue" w:hAnsi="Helvetica Neue" w:cs="Calibri"/>
          <w:spacing w:val="4"/>
          <w:sz w:val="22"/>
          <w:szCs w:val="22"/>
        </w:rPr>
        <w:t xml:space="preserve"> </w:t>
      </w:r>
      <w:r w:rsidRPr="00007F83">
        <w:rPr>
          <w:rFonts w:ascii="Helvetica Neue" w:hAnsi="Helvetica Neue" w:cs="Calibri"/>
          <w:spacing w:val="-2"/>
          <w:sz w:val="22"/>
          <w:szCs w:val="22"/>
        </w:rPr>
        <w:t>should be fixed by sealing the leaks o</w:t>
      </w:r>
      <w:r w:rsidRPr="00007F83">
        <w:rPr>
          <w:rFonts w:ascii="Helvetica Neue" w:hAnsi="Helvetica Neue" w:cs="Calibri"/>
          <w:sz w:val="22"/>
          <w:szCs w:val="22"/>
        </w:rPr>
        <w:t>the</w:t>
      </w:r>
      <w:r w:rsidRPr="00007F83">
        <w:rPr>
          <w:rFonts w:ascii="Helvetica Neue" w:hAnsi="Helvetica Neue" w:cs="Calibri"/>
          <w:spacing w:val="1"/>
          <w:sz w:val="22"/>
          <w:szCs w:val="22"/>
        </w:rPr>
        <w:t>r</w:t>
      </w:r>
      <w:r w:rsidRPr="00007F83">
        <w:rPr>
          <w:rFonts w:ascii="Helvetica Neue" w:hAnsi="Helvetica Neue" w:cs="Calibri"/>
          <w:sz w:val="22"/>
          <w:szCs w:val="22"/>
        </w:rPr>
        <w:t>wise</w:t>
      </w:r>
      <w:r w:rsidRPr="00007F83">
        <w:rPr>
          <w:rFonts w:ascii="Helvetica Neue" w:hAnsi="Helvetica Neue" w:cs="Calibri"/>
          <w:spacing w:val="5"/>
          <w:sz w:val="22"/>
          <w:szCs w:val="22"/>
        </w:rPr>
        <w:t xml:space="preserve"> a homeowner is</w:t>
      </w:r>
      <w:r w:rsidRPr="00007F83">
        <w:rPr>
          <w:rFonts w:ascii="Helvetica Neue" w:hAnsi="Helvetica Neue"/>
          <w:spacing w:val="3"/>
          <w:sz w:val="22"/>
          <w:szCs w:val="22"/>
        </w:rPr>
        <w:t xml:space="preserve"> </w:t>
      </w:r>
      <w:r w:rsidRPr="00007F83">
        <w:rPr>
          <w:rFonts w:ascii="Helvetica Neue" w:hAnsi="Helvetica Neue"/>
          <w:spacing w:val="-3"/>
          <w:sz w:val="22"/>
          <w:szCs w:val="22"/>
        </w:rPr>
        <w:t>w</w:t>
      </w:r>
      <w:r w:rsidRPr="00007F83">
        <w:rPr>
          <w:rFonts w:ascii="Helvetica Neue" w:hAnsi="Helvetica Neue"/>
          <w:sz w:val="22"/>
          <w:szCs w:val="22"/>
        </w:rPr>
        <w:t>a</w:t>
      </w:r>
      <w:r w:rsidRPr="00007F83">
        <w:rPr>
          <w:rFonts w:ascii="Helvetica Neue" w:hAnsi="Helvetica Neue"/>
          <w:spacing w:val="-3"/>
          <w:sz w:val="22"/>
          <w:szCs w:val="22"/>
        </w:rPr>
        <w:t>sting</w:t>
      </w:r>
      <w:r w:rsidRPr="00007F83">
        <w:rPr>
          <w:rFonts w:ascii="Helvetica Neue" w:hAnsi="Helvetica Neue"/>
          <w:spacing w:val="3"/>
          <w:sz w:val="22"/>
          <w:szCs w:val="22"/>
        </w:rPr>
        <w:t xml:space="preserve"> </w:t>
      </w:r>
      <w:r w:rsidRPr="00007F83">
        <w:rPr>
          <w:rFonts w:ascii="Helvetica Neue" w:hAnsi="Helvetica Neue"/>
          <w:sz w:val="22"/>
          <w:szCs w:val="22"/>
        </w:rPr>
        <w:t>mon</w:t>
      </w:r>
      <w:r w:rsidRPr="00007F83">
        <w:rPr>
          <w:rFonts w:ascii="Helvetica Neue" w:hAnsi="Helvetica Neue"/>
          <w:spacing w:val="-2"/>
          <w:sz w:val="22"/>
          <w:szCs w:val="22"/>
        </w:rPr>
        <w:t>e</w:t>
      </w:r>
      <w:r w:rsidRPr="00007F83">
        <w:rPr>
          <w:rFonts w:ascii="Helvetica Neue" w:hAnsi="Helvetica Neue"/>
          <w:sz w:val="22"/>
          <w:szCs w:val="22"/>
        </w:rPr>
        <w:t>y</w:t>
      </w:r>
      <w:r w:rsidRPr="00007F83">
        <w:rPr>
          <w:rFonts w:ascii="Helvetica Neue" w:hAnsi="Helvetica Neue"/>
          <w:spacing w:val="3"/>
          <w:sz w:val="22"/>
          <w:szCs w:val="22"/>
        </w:rPr>
        <w:t xml:space="preserve"> </w:t>
      </w:r>
      <w:r w:rsidRPr="00007F83">
        <w:rPr>
          <w:rFonts w:ascii="Helvetica Neue" w:hAnsi="Helvetica Neue"/>
          <w:sz w:val="22"/>
          <w:szCs w:val="22"/>
        </w:rPr>
        <w:t>and</w:t>
      </w:r>
      <w:r w:rsidRPr="00007F83">
        <w:rPr>
          <w:rFonts w:ascii="Helvetica Neue" w:hAnsi="Helvetica Neue"/>
          <w:spacing w:val="3"/>
          <w:sz w:val="22"/>
          <w:szCs w:val="22"/>
        </w:rPr>
        <w:t xml:space="preserve"> </w:t>
      </w:r>
      <w:r w:rsidRPr="00007F83">
        <w:rPr>
          <w:rFonts w:ascii="Helvetica Neue" w:hAnsi="Helvetica Neue"/>
          <w:sz w:val="22"/>
          <w:szCs w:val="22"/>
        </w:rPr>
        <w:t>losing</w:t>
      </w:r>
      <w:r w:rsidRPr="00007F83">
        <w:rPr>
          <w:rFonts w:ascii="Helvetica Neue" w:hAnsi="Helvetica Neue"/>
          <w:spacing w:val="4"/>
          <w:sz w:val="22"/>
          <w:szCs w:val="22"/>
        </w:rPr>
        <w:t xml:space="preserve"> </w:t>
      </w:r>
      <w:r w:rsidRPr="00007F83">
        <w:rPr>
          <w:rFonts w:ascii="Helvetica Neue" w:hAnsi="Helvetica Neue"/>
          <w:sz w:val="22"/>
          <w:szCs w:val="22"/>
        </w:rPr>
        <w:t>he</w:t>
      </w:r>
      <w:r w:rsidRPr="00007F83">
        <w:rPr>
          <w:rFonts w:ascii="Helvetica Neue" w:hAnsi="Helvetica Neue"/>
          <w:spacing w:val="-3"/>
          <w:sz w:val="22"/>
          <w:szCs w:val="22"/>
        </w:rPr>
        <w:t>a</w:t>
      </w:r>
      <w:r w:rsidRPr="00007F83">
        <w:rPr>
          <w:rFonts w:ascii="Helvetica Neue" w:hAnsi="Helvetica Neue"/>
          <w:sz w:val="22"/>
          <w:szCs w:val="22"/>
        </w:rPr>
        <w:t>t</w:t>
      </w:r>
      <w:r w:rsidRPr="00007F83">
        <w:rPr>
          <w:rFonts w:ascii="Helvetica Neue" w:hAnsi="Helvetica Neue"/>
          <w:spacing w:val="3"/>
          <w:sz w:val="22"/>
          <w:szCs w:val="22"/>
        </w:rPr>
        <w:t xml:space="preserve"> </w:t>
      </w:r>
      <w:r w:rsidRPr="00007F83">
        <w:rPr>
          <w:rFonts w:ascii="Helvetica Neue" w:hAnsi="Helvetica Neue"/>
          <w:sz w:val="22"/>
          <w:szCs w:val="22"/>
        </w:rPr>
        <w:t>or</w:t>
      </w:r>
      <w:r w:rsidRPr="00007F83">
        <w:rPr>
          <w:rFonts w:ascii="Helvetica Neue" w:hAnsi="Helvetica Neue"/>
          <w:spacing w:val="3"/>
          <w:sz w:val="22"/>
          <w:szCs w:val="22"/>
        </w:rPr>
        <w:t xml:space="preserve"> </w:t>
      </w:r>
      <w:r w:rsidRPr="00007F83">
        <w:rPr>
          <w:rFonts w:ascii="Helvetica Neue" w:hAnsi="Helvetica Neue"/>
          <w:sz w:val="22"/>
          <w:szCs w:val="22"/>
        </w:rPr>
        <w:t xml:space="preserve">air </w:t>
      </w:r>
      <w:r w:rsidRPr="00007F83">
        <w:rPr>
          <w:rFonts w:ascii="Helvetica Neue" w:hAnsi="Helvetica Neue" w:cs="Calibri"/>
          <w:spacing w:val="-3"/>
          <w:sz w:val="22"/>
          <w:szCs w:val="22"/>
        </w:rPr>
        <w:t>c</w:t>
      </w:r>
      <w:r w:rsidRPr="00007F83">
        <w:rPr>
          <w:rFonts w:ascii="Helvetica Neue" w:hAnsi="Helvetica Neue" w:cs="Calibri"/>
          <w:sz w:val="22"/>
          <w:szCs w:val="22"/>
        </w:rPr>
        <w:t>onditioning. Homeowners should be instructed to:</w:t>
      </w:r>
    </w:p>
    <w:p w14:paraId="2857339C" w14:textId="77777777" w:rsidR="003854EA" w:rsidRPr="00007F83" w:rsidRDefault="003854EA" w:rsidP="003854EA">
      <w:pPr>
        <w:pStyle w:val="BodyText"/>
        <w:spacing w:before="82"/>
        <w:ind w:left="180" w:right="206"/>
        <w:contextualSpacing/>
        <w:jc w:val="both"/>
        <w:rPr>
          <w:rFonts w:ascii="Helvetica Neue" w:hAnsi="Helvetica Neue"/>
          <w:sz w:val="16"/>
          <w:szCs w:val="16"/>
        </w:rPr>
      </w:pPr>
    </w:p>
    <w:p w14:paraId="3463A9FC" w14:textId="77777777" w:rsidR="003854EA" w:rsidRPr="00007F83" w:rsidRDefault="003854EA" w:rsidP="003854EA">
      <w:pPr>
        <w:pStyle w:val="BodyText"/>
        <w:numPr>
          <w:ilvl w:val="1"/>
          <w:numId w:val="35"/>
        </w:numPr>
        <w:tabs>
          <w:tab w:val="left" w:pos="460"/>
        </w:tabs>
        <w:spacing w:before="82"/>
        <w:ind w:right="429"/>
        <w:contextualSpacing/>
        <w:rPr>
          <w:rFonts w:ascii="Helvetica Neue" w:hAnsi="Helvetica Neue"/>
          <w:sz w:val="22"/>
          <w:szCs w:val="22"/>
        </w:rPr>
      </w:pPr>
      <w:r w:rsidRPr="00007F83">
        <w:rPr>
          <w:rFonts w:ascii="Helvetica Neue" w:hAnsi="Helvetica Neue"/>
          <w:spacing w:val="-2"/>
          <w:sz w:val="22"/>
          <w:szCs w:val="22"/>
        </w:rPr>
        <w:t>Ch</w:t>
      </w:r>
      <w:r w:rsidRPr="00007F83">
        <w:rPr>
          <w:rFonts w:ascii="Helvetica Neue" w:hAnsi="Helvetica Neue"/>
          <w:spacing w:val="-1"/>
          <w:sz w:val="22"/>
          <w:szCs w:val="22"/>
        </w:rPr>
        <w:t>ec</w:t>
      </w:r>
      <w:r w:rsidRPr="00007F83">
        <w:rPr>
          <w:rFonts w:ascii="Helvetica Neue" w:hAnsi="Helvetica Neue"/>
          <w:sz w:val="22"/>
          <w:szCs w:val="22"/>
        </w:rPr>
        <w:t>k</w:t>
      </w:r>
      <w:r w:rsidRPr="00007F83">
        <w:rPr>
          <w:rFonts w:ascii="Helvetica Neue" w:hAnsi="Helvetica Neue"/>
          <w:spacing w:val="2"/>
          <w:sz w:val="22"/>
          <w:szCs w:val="22"/>
        </w:rPr>
        <w:t xml:space="preserve"> </w:t>
      </w:r>
      <w:r w:rsidRPr="00007F83">
        <w:rPr>
          <w:rFonts w:ascii="Helvetica Neue" w:hAnsi="Helvetica Neue"/>
          <w:spacing w:val="-3"/>
          <w:sz w:val="22"/>
          <w:szCs w:val="22"/>
        </w:rPr>
        <w:t>a</w:t>
      </w:r>
      <w:r w:rsidRPr="00007F83">
        <w:rPr>
          <w:rFonts w:ascii="Helvetica Neue" w:hAnsi="Helvetica Neue"/>
          <w:spacing w:val="-2"/>
          <w:sz w:val="22"/>
          <w:szCs w:val="22"/>
        </w:rPr>
        <w:t>i</w:t>
      </w:r>
      <w:r w:rsidRPr="00007F83">
        <w:rPr>
          <w:rFonts w:ascii="Helvetica Neue" w:hAnsi="Helvetica Neue"/>
          <w:sz w:val="22"/>
          <w:szCs w:val="22"/>
        </w:rPr>
        <w:t>r</w:t>
      </w:r>
      <w:r w:rsidRPr="00007F83">
        <w:rPr>
          <w:rFonts w:ascii="Helvetica Neue" w:hAnsi="Helvetica Neue"/>
          <w:spacing w:val="3"/>
          <w:sz w:val="22"/>
          <w:szCs w:val="22"/>
        </w:rPr>
        <w:t xml:space="preserve"> </w:t>
      </w:r>
      <w:r w:rsidRPr="00007F83">
        <w:rPr>
          <w:rFonts w:ascii="Helvetica Neue" w:hAnsi="Helvetica Neue"/>
          <w:spacing w:val="-2"/>
          <w:sz w:val="22"/>
          <w:szCs w:val="22"/>
        </w:rPr>
        <w:t>d</w:t>
      </w:r>
      <w:r w:rsidRPr="00007F83">
        <w:rPr>
          <w:rFonts w:ascii="Helvetica Neue" w:hAnsi="Helvetica Neue"/>
          <w:spacing w:val="-1"/>
          <w:sz w:val="22"/>
          <w:szCs w:val="22"/>
        </w:rPr>
        <w:t>u</w:t>
      </w:r>
      <w:r w:rsidRPr="00007F83">
        <w:rPr>
          <w:rFonts w:ascii="Helvetica Neue" w:hAnsi="Helvetica Neue"/>
          <w:spacing w:val="4"/>
          <w:sz w:val="22"/>
          <w:szCs w:val="22"/>
        </w:rPr>
        <w:t>c</w:t>
      </w:r>
      <w:r w:rsidRPr="00007F83">
        <w:rPr>
          <w:rFonts w:ascii="Helvetica Neue" w:hAnsi="Helvetica Neue"/>
          <w:spacing w:val="1"/>
          <w:sz w:val="22"/>
          <w:szCs w:val="22"/>
        </w:rPr>
        <w:t>t</w:t>
      </w:r>
      <w:r w:rsidRPr="00007F83">
        <w:rPr>
          <w:rFonts w:ascii="Helvetica Neue" w:hAnsi="Helvetica Neue"/>
          <w:sz w:val="22"/>
          <w:szCs w:val="22"/>
        </w:rPr>
        <w:t>s</w:t>
      </w:r>
      <w:r w:rsidRPr="00007F83">
        <w:rPr>
          <w:rFonts w:ascii="Helvetica Neue" w:hAnsi="Helvetica Neue"/>
          <w:spacing w:val="3"/>
          <w:sz w:val="22"/>
          <w:szCs w:val="22"/>
        </w:rPr>
        <w:t xml:space="preserve"> </w:t>
      </w:r>
      <w:r w:rsidRPr="00007F83">
        <w:rPr>
          <w:rFonts w:ascii="Helvetica Neue" w:hAnsi="Helvetica Neue"/>
          <w:spacing w:val="-2"/>
          <w:sz w:val="22"/>
          <w:szCs w:val="22"/>
        </w:rPr>
        <w:t>f</w:t>
      </w:r>
      <w:r w:rsidRPr="00007F83">
        <w:rPr>
          <w:rFonts w:ascii="Helvetica Neue" w:hAnsi="Helvetica Neue"/>
          <w:spacing w:val="-1"/>
          <w:sz w:val="22"/>
          <w:szCs w:val="22"/>
        </w:rPr>
        <w:t>o</w:t>
      </w:r>
      <w:r w:rsidRPr="00007F83">
        <w:rPr>
          <w:rFonts w:ascii="Helvetica Neue" w:hAnsi="Helvetica Neue"/>
          <w:sz w:val="22"/>
          <w:szCs w:val="22"/>
        </w:rPr>
        <w:t>r</w:t>
      </w:r>
      <w:r w:rsidRPr="00007F83">
        <w:rPr>
          <w:rFonts w:ascii="Helvetica Neue" w:hAnsi="Helvetica Neue"/>
          <w:spacing w:val="3"/>
          <w:sz w:val="22"/>
          <w:szCs w:val="22"/>
        </w:rPr>
        <w:t xml:space="preserve"> </w:t>
      </w:r>
      <w:r w:rsidRPr="00007F83">
        <w:rPr>
          <w:rFonts w:ascii="Helvetica Neue" w:hAnsi="Helvetica Neue"/>
          <w:spacing w:val="-1"/>
          <w:sz w:val="22"/>
          <w:szCs w:val="22"/>
        </w:rPr>
        <w:t>l</w:t>
      </w:r>
      <w:r w:rsidRPr="00007F83">
        <w:rPr>
          <w:rFonts w:ascii="Helvetica Neue" w:hAnsi="Helvetica Neue"/>
          <w:spacing w:val="-5"/>
          <w:sz w:val="22"/>
          <w:szCs w:val="22"/>
        </w:rPr>
        <w:t>e</w:t>
      </w:r>
      <w:r w:rsidRPr="00007F83">
        <w:rPr>
          <w:rFonts w:ascii="Helvetica Neue" w:hAnsi="Helvetica Neue"/>
          <w:spacing w:val="-3"/>
          <w:sz w:val="22"/>
          <w:szCs w:val="22"/>
        </w:rPr>
        <w:t>a</w:t>
      </w:r>
      <w:r w:rsidRPr="00007F83">
        <w:rPr>
          <w:rFonts w:ascii="Helvetica Neue" w:hAnsi="Helvetica Neue"/>
          <w:spacing w:val="2"/>
          <w:sz w:val="22"/>
          <w:szCs w:val="22"/>
        </w:rPr>
        <w:t>k</w:t>
      </w:r>
      <w:r w:rsidRPr="00007F83">
        <w:rPr>
          <w:rFonts w:ascii="Helvetica Neue" w:hAnsi="Helvetica Neue"/>
          <w:spacing w:val="-2"/>
          <w:sz w:val="22"/>
          <w:szCs w:val="22"/>
        </w:rPr>
        <w:t>s and repair them</w:t>
      </w:r>
      <w:r w:rsidRPr="00007F83">
        <w:rPr>
          <w:rFonts w:ascii="Helvetica Neue" w:hAnsi="Helvetica Neue"/>
          <w:sz w:val="22"/>
          <w:szCs w:val="22"/>
        </w:rPr>
        <w:t>,</w:t>
      </w:r>
      <w:r w:rsidRPr="00007F83">
        <w:rPr>
          <w:rFonts w:ascii="Helvetica Neue" w:hAnsi="Helvetica Neue"/>
          <w:spacing w:val="2"/>
          <w:sz w:val="22"/>
          <w:szCs w:val="22"/>
        </w:rPr>
        <w:t xml:space="preserve"> </w:t>
      </w:r>
      <w:r w:rsidRPr="00007F83">
        <w:rPr>
          <w:rFonts w:ascii="Helvetica Neue" w:hAnsi="Helvetica Neue"/>
          <w:spacing w:val="-2"/>
          <w:sz w:val="22"/>
          <w:szCs w:val="22"/>
        </w:rPr>
        <w:t>es</w:t>
      </w:r>
      <w:r w:rsidRPr="00007F83">
        <w:rPr>
          <w:rFonts w:ascii="Helvetica Neue" w:hAnsi="Helvetica Neue"/>
          <w:sz w:val="22"/>
          <w:szCs w:val="22"/>
        </w:rPr>
        <w:t>p</w:t>
      </w:r>
      <w:r w:rsidRPr="00007F83">
        <w:rPr>
          <w:rFonts w:ascii="Helvetica Neue" w:hAnsi="Helvetica Neue"/>
          <w:spacing w:val="-1"/>
          <w:sz w:val="22"/>
          <w:szCs w:val="22"/>
        </w:rPr>
        <w:t>ec</w:t>
      </w:r>
      <w:r w:rsidRPr="00007F83">
        <w:rPr>
          <w:rFonts w:ascii="Helvetica Neue" w:hAnsi="Helvetica Neue"/>
          <w:spacing w:val="-3"/>
          <w:sz w:val="22"/>
          <w:szCs w:val="22"/>
        </w:rPr>
        <w:t>ial</w:t>
      </w:r>
      <w:r w:rsidRPr="00007F83">
        <w:rPr>
          <w:rFonts w:ascii="Helvetica Neue" w:hAnsi="Helvetica Neue"/>
          <w:spacing w:val="-1"/>
          <w:sz w:val="22"/>
          <w:szCs w:val="22"/>
        </w:rPr>
        <w:t>l</w:t>
      </w:r>
      <w:r w:rsidRPr="00007F83">
        <w:rPr>
          <w:rFonts w:ascii="Helvetica Neue" w:hAnsi="Helvetica Neue"/>
          <w:sz w:val="22"/>
          <w:szCs w:val="22"/>
        </w:rPr>
        <w:t>y</w:t>
      </w:r>
      <w:r w:rsidRPr="00007F83">
        <w:rPr>
          <w:rFonts w:ascii="Helvetica Neue" w:hAnsi="Helvetica Neue"/>
          <w:spacing w:val="3"/>
          <w:sz w:val="22"/>
          <w:szCs w:val="22"/>
        </w:rPr>
        <w:t xml:space="preserve"> </w:t>
      </w:r>
      <w:r w:rsidRPr="00007F83">
        <w:rPr>
          <w:rFonts w:ascii="Helvetica Neue" w:hAnsi="Helvetica Neue"/>
          <w:spacing w:val="-2"/>
          <w:sz w:val="22"/>
          <w:szCs w:val="22"/>
        </w:rPr>
        <w:t>i</w:t>
      </w:r>
      <w:r w:rsidRPr="00007F83">
        <w:rPr>
          <w:rFonts w:ascii="Helvetica Neue" w:hAnsi="Helvetica Neue"/>
          <w:sz w:val="22"/>
          <w:szCs w:val="22"/>
        </w:rPr>
        <w:t>n</w:t>
      </w:r>
      <w:r w:rsidRPr="00007F83">
        <w:rPr>
          <w:rFonts w:ascii="Helvetica Neue" w:hAnsi="Helvetica Neue"/>
          <w:spacing w:val="3"/>
          <w:sz w:val="22"/>
          <w:szCs w:val="22"/>
        </w:rPr>
        <w:t xml:space="preserve"> </w:t>
      </w:r>
      <w:r w:rsidRPr="00007F83">
        <w:rPr>
          <w:rFonts w:ascii="Helvetica Neue" w:hAnsi="Helvetica Neue"/>
          <w:spacing w:val="-1"/>
          <w:sz w:val="22"/>
          <w:szCs w:val="22"/>
        </w:rPr>
        <w:t>p</w:t>
      </w:r>
      <w:r w:rsidRPr="00007F83">
        <w:rPr>
          <w:rFonts w:ascii="Helvetica Neue" w:hAnsi="Helvetica Neue"/>
          <w:spacing w:val="-2"/>
          <w:sz w:val="22"/>
          <w:szCs w:val="22"/>
        </w:rPr>
        <w:t>l</w:t>
      </w:r>
      <w:r w:rsidRPr="00007F83">
        <w:rPr>
          <w:rFonts w:ascii="Helvetica Neue" w:hAnsi="Helvetica Neue"/>
          <w:spacing w:val="-1"/>
          <w:sz w:val="22"/>
          <w:szCs w:val="22"/>
        </w:rPr>
        <w:t>ac</w:t>
      </w:r>
      <w:r w:rsidRPr="00007F83">
        <w:rPr>
          <w:rFonts w:ascii="Helvetica Neue" w:hAnsi="Helvetica Neue"/>
          <w:spacing w:val="-2"/>
          <w:sz w:val="22"/>
          <w:szCs w:val="22"/>
        </w:rPr>
        <w:t>e</w:t>
      </w:r>
      <w:r w:rsidRPr="00007F83">
        <w:rPr>
          <w:rFonts w:ascii="Helvetica Neue" w:hAnsi="Helvetica Neue"/>
          <w:sz w:val="22"/>
          <w:szCs w:val="22"/>
        </w:rPr>
        <w:t>s</w:t>
      </w:r>
      <w:r w:rsidRPr="00007F83">
        <w:rPr>
          <w:rFonts w:ascii="Helvetica Neue" w:hAnsi="Helvetica Neue"/>
          <w:spacing w:val="3"/>
          <w:sz w:val="22"/>
          <w:szCs w:val="22"/>
        </w:rPr>
        <w:t xml:space="preserve"> </w:t>
      </w:r>
      <w:r w:rsidRPr="00007F83">
        <w:rPr>
          <w:rFonts w:ascii="Helvetica Neue" w:hAnsi="Helvetica Neue"/>
          <w:spacing w:val="-3"/>
          <w:sz w:val="22"/>
          <w:szCs w:val="22"/>
        </w:rPr>
        <w:t>l</w:t>
      </w:r>
      <w:r w:rsidRPr="00007F83">
        <w:rPr>
          <w:rFonts w:ascii="Helvetica Neue" w:hAnsi="Helvetica Neue"/>
          <w:spacing w:val="-2"/>
          <w:sz w:val="22"/>
          <w:szCs w:val="22"/>
        </w:rPr>
        <w:t>i</w:t>
      </w:r>
      <w:r w:rsidRPr="00007F83">
        <w:rPr>
          <w:rFonts w:ascii="Helvetica Neue" w:hAnsi="Helvetica Neue"/>
          <w:spacing w:val="-6"/>
          <w:sz w:val="22"/>
          <w:szCs w:val="22"/>
        </w:rPr>
        <w:t>k</w:t>
      </w:r>
      <w:r w:rsidRPr="00007F83">
        <w:rPr>
          <w:rFonts w:ascii="Helvetica Neue" w:hAnsi="Helvetica Neue"/>
          <w:sz w:val="22"/>
          <w:szCs w:val="22"/>
        </w:rPr>
        <w:t>e</w:t>
      </w:r>
      <w:r w:rsidRPr="00007F83">
        <w:rPr>
          <w:rFonts w:ascii="Helvetica Neue" w:hAnsi="Helvetica Neue"/>
          <w:w w:val="99"/>
          <w:sz w:val="22"/>
          <w:szCs w:val="22"/>
        </w:rPr>
        <w:t xml:space="preserve"> </w:t>
      </w:r>
      <w:r w:rsidRPr="00007F83">
        <w:rPr>
          <w:rFonts w:ascii="Helvetica Neue" w:hAnsi="Helvetica Neue" w:cs="Calibri"/>
          <w:spacing w:val="-2"/>
          <w:sz w:val="22"/>
          <w:szCs w:val="22"/>
        </w:rPr>
        <w:t>a</w:t>
      </w:r>
      <w:r w:rsidRPr="00007F83">
        <w:rPr>
          <w:rFonts w:ascii="Helvetica Neue" w:hAnsi="Helvetica Neue" w:cs="Calibri"/>
          <w:sz w:val="22"/>
          <w:szCs w:val="22"/>
        </w:rPr>
        <w:t>tt</w:t>
      </w:r>
      <w:r w:rsidRPr="00007F83">
        <w:rPr>
          <w:rFonts w:ascii="Helvetica Neue" w:hAnsi="Helvetica Neue" w:cs="Calibri"/>
          <w:spacing w:val="-2"/>
          <w:sz w:val="22"/>
          <w:szCs w:val="22"/>
        </w:rPr>
        <w:t>i</w:t>
      </w:r>
      <w:r w:rsidRPr="00007F83">
        <w:rPr>
          <w:rFonts w:ascii="Helvetica Neue" w:hAnsi="Helvetica Neue" w:cs="Calibri"/>
          <w:spacing w:val="1"/>
          <w:sz w:val="22"/>
          <w:szCs w:val="22"/>
        </w:rPr>
        <w:t>c</w:t>
      </w:r>
      <w:r w:rsidRPr="00007F83">
        <w:rPr>
          <w:rFonts w:ascii="Helvetica Neue" w:hAnsi="Helvetica Neue" w:cs="Calibri"/>
          <w:sz w:val="22"/>
          <w:szCs w:val="22"/>
        </w:rPr>
        <w:t>s</w:t>
      </w:r>
      <w:r w:rsidRPr="00007F83">
        <w:rPr>
          <w:rFonts w:ascii="Helvetica Neue" w:hAnsi="Helvetica Neue" w:cs="Calibri"/>
          <w:spacing w:val="3"/>
          <w:sz w:val="22"/>
          <w:szCs w:val="22"/>
        </w:rPr>
        <w:t xml:space="preserve"> </w:t>
      </w:r>
      <w:r w:rsidRPr="00007F83">
        <w:rPr>
          <w:rFonts w:ascii="Helvetica Neue" w:hAnsi="Helvetica Neue" w:cs="Calibri"/>
          <w:spacing w:val="-3"/>
          <w:sz w:val="22"/>
          <w:szCs w:val="22"/>
        </w:rPr>
        <w:t>a</w:t>
      </w:r>
      <w:r w:rsidRPr="00007F83">
        <w:rPr>
          <w:rFonts w:ascii="Helvetica Neue" w:hAnsi="Helvetica Neue" w:cs="Calibri"/>
          <w:spacing w:val="-2"/>
          <w:sz w:val="22"/>
          <w:szCs w:val="22"/>
        </w:rPr>
        <w:t>n</w:t>
      </w:r>
      <w:r w:rsidRPr="00007F83">
        <w:rPr>
          <w:rFonts w:ascii="Helvetica Neue" w:hAnsi="Helvetica Neue" w:cs="Calibri"/>
          <w:sz w:val="22"/>
          <w:szCs w:val="22"/>
        </w:rPr>
        <w:t>d</w:t>
      </w:r>
      <w:r w:rsidRPr="00007F83">
        <w:rPr>
          <w:rFonts w:ascii="Helvetica Neue" w:hAnsi="Helvetica Neue" w:cs="Calibri"/>
          <w:spacing w:val="4"/>
          <w:sz w:val="22"/>
          <w:szCs w:val="22"/>
        </w:rPr>
        <w:t xml:space="preserve"> </w:t>
      </w:r>
      <w:r w:rsidRPr="00007F83">
        <w:rPr>
          <w:rFonts w:ascii="Helvetica Neue" w:hAnsi="Helvetica Neue" w:cs="Calibri"/>
          <w:spacing w:val="-1"/>
          <w:sz w:val="22"/>
          <w:szCs w:val="22"/>
        </w:rPr>
        <w:t>c</w:t>
      </w:r>
      <w:r w:rsidRPr="00007F83">
        <w:rPr>
          <w:rFonts w:ascii="Helvetica Neue" w:hAnsi="Helvetica Neue" w:cs="Calibri"/>
          <w:sz w:val="22"/>
          <w:szCs w:val="22"/>
        </w:rPr>
        <w:t>r</w:t>
      </w:r>
      <w:r w:rsidRPr="00007F83">
        <w:rPr>
          <w:rFonts w:ascii="Helvetica Neue" w:hAnsi="Helvetica Neue" w:cs="Calibri"/>
          <w:spacing w:val="-5"/>
          <w:sz w:val="22"/>
          <w:szCs w:val="22"/>
        </w:rPr>
        <w:t>a</w:t>
      </w:r>
      <w:r w:rsidRPr="00007F83">
        <w:rPr>
          <w:rFonts w:ascii="Helvetica Neue" w:hAnsi="Helvetica Neue" w:cs="Calibri"/>
          <w:spacing w:val="-2"/>
          <w:sz w:val="22"/>
          <w:szCs w:val="22"/>
        </w:rPr>
        <w:t>w</w:t>
      </w:r>
      <w:r w:rsidRPr="00007F83">
        <w:rPr>
          <w:rFonts w:ascii="Helvetica Neue" w:hAnsi="Helvetica Neue" w:cs="Calibri"/>
          <w:sz w:val="22"/>
          <w:szCs w:val="22"/>
        </w:rPr>
        <w:t>l</w:t>
      </w:r>
      <w:r w:rsidRPr="00007F83">
        <w:rPr>
          <w:rFonts w:ascii="Helvetica Neue" w:hAnsi="Helvetica Neue" w:cs="Calibri"/>
          <w:spacing w:val="3"/>
          <w:sz w:val="22"/>
          <w:szCs w:val="22"/>
        </w:rPr>
        <w:t xml:space="preserve"> </w:t>
      </w:r>
      <w:r w:rsidRPr="00007F83">
        <w:rPr>
          <w:rFonts w:ascii="Helvetica Neue" w:hAnsi="Helvetica Neue" w:cs="Calibri"/>
          <w:spacing w:val="-2"/>
          <w:sz w:val="22"/>
          <w:szCs w:val="22"/>
        </w:rPr>
        <w:t>sp</w:t>
      </w:r>
      <w:r w:rsidRPr="00007F83">
        <w:rPr>
          <w:rFonts w:ascii="Helvetica Neue" w:hAnsi="Helvetica Neue" w:cs="Calibri"/>
          <w:spacing w:val="-1"/>
          <w:sz w:val="22"/>
          <w:szCs w:val="22"/>
        </w:rPr>
        <w:t>ac</w:t>
      </w:r>
      <w:r w:rsidRPr="00007F83">
        <w:rPr>
          <w:rFonts w:ascii="Helvetica Neue" w:hAnsi="Helvetica Neue" w:cs="Calibri"/>
          <w:spacing w:val="-2"/>
          <w:sz w:val="22"/>
          <w:szCs w:val="22"/>
        </w:rPr>
        <w:t>e</w:t>
      </w:r>
      <w:r w:rsidRPr="00007F83">
        <w:rPr>
          <w:rFonts w:ascii="Helvetica Neue" w:hAnsi="Helvetica Neue" w:cs="Calibri"/>
          <w:spacing w:val="-1"/>
          <w:sz w:val="22"/>
          <w:szCs w:val="22"/>
        </w:rPr>
        <w:t>s, using</w:t>
      </w:r>
      <w:r w:rsidRPr="00007F83">
        <w:rPr>
          <w:rFonts w:ascii="Helvetica Neue" w:hAnsi="Helvetica Neue" w:cs="Calibri"/>
          <w:spacing w:val="4"/>
          <w:sz w:val="22"/>
          <w:szCs w:val="22"/>
        </w:rPr>
        <w:t xml:space="preserve"> </w:t>
      </w:r>
      <w:r w:rsidRPr="00007F83">
        <w:rPr>
          <w:rFonts w:ascii="Helvetica Neue" w:hAnsi="Helvetica Neue" w:cs="Calibri"/>
          <w:spacing w:val="-3"/>
          <w:sz w:val="22"/>
          <w:szCs w:val="22"/>
        </w:rPr>
        <w:t>ma</w:t>
      </w:r>
      <w:r w:rsidRPr="00007F83">
        <w:rPr>
          <w:rFonts w:ascii="Helvetica Neue" w:hAnsi="Helvetica Neue" w:cs="Calibri"/>
          <w:spacing w:val="1"/>
          <w:sz w:val="22"/>
          <w:szCs w:val="22"/>
        </w:rPr>
        <w:t>s</w:t>
      </w:r>
      <w:r w:rsidRPr="00007F83">
        <w:rPr>
          <w:rFonts w:ascii="Helvetica Neue" w:hAnsi="Helvetica Neue" w:cs="Calibri"/>
          <w:sz w:val="22"/>
          <w:szCs w:val="22"/>
        </w:rPr>
        <w:t>t</w:t>
      </w:r>
      <w:r w:rsidRPr="00007F83">
        <w:rPr>
          <w:rFonts w:ascii="Helvetica Neue" w:hAnsi="Helvetica Neue" w:cs="Calibri"/>
          <w:spacing w:val="-1"/>
          <w:sz w:val="22"/>
          <w:szCs w:val="22"/>
        </w:rPr>
        <w:t>i</w:t>
      </w:r>
      <w:r w:rsidRPr="00007F83">
        <w:rPr>
          <w:rFonts w:ascii="Helvetica Neue" w:hAnsi="Helvetica Neue" w:cs="Calibri"/>
          <w:sz w:val="22"/>
          <w:szCs w:val="22"/>
        </w:rPr>
        <w:t>c</w:t>
      </w:r>
      <w:r w:rsidRPr="00007F83">
        <w:rPr>
          <w:rFonts w:ascii="Helvetica Neue" w:hAnsi="Helvetica Neue" w:cs="Calibri"/>
          <w:spacing w:val="5"/>
          <w:sz w:val="22"/>
          <w:szCs w:val="22"/>
        </w:rPr>
        <w:t xml:space="preserve"> </w:t>
      </w:r>
      <w:r w:rsidRPr="00007F83">
        <w:rPr>
          <w:rFonts w:ascii="Helvetica Neue" w:hAnsi="Helvetica Neue" w:cs="Calibri"/>
          <w:spacing w:val="-1"/>
          <w:sz w:val="22"/>
          <w:szCs w:val="22"/>
        </w:rPr>
        <w:t>o</w:t>
      </w:r>
      <w:r w:rsidRPr="00007F83">
        <w:rPr>
          <w:rFonts w:ascii="Helvetica Neue" w:hAnsi="Helvetica Neue" w:cs="Calibri"/>
          <w:sz w:val="22"/>
          <w:szCs w:val="22"/>
        </w:rPr>
        <w:t>r</w:t>
      </w:r>
      <w:r w:rsidRPr="00007F83">
        <w:rPr>
          <w:rFonts w:ascii="Helvetica Neue" w:hAnsi="Helvetica Neue" w:cs="Calibri"/>
          <w:spacing w:val="5"/>
          <w:sz w:val="22"/>
          <w:szCs w:val="22"/>
        </w:rPr>
        <w:t xml:space="preserve"> </w:t>
      </w:r>
      <w:r w:rsidRPr="00007F83">
        <w:rPr>
          <w:rFonts w:ascii="Helvetica Neue" w:hAnsi="Helvetica Neue" w:cs="Calibri"/>
          <w:spacing w:val="-2"/>
          <w:sz w:val="22"/>
          <w:szCs w:val="22"/>
        </w:rPr>
        <w:t>foi</w:t>
      </w:r>
      <w:r w:rsidRPr="00007F83">
        <w:rPr>
          <w:rFonts w:ascii="Helvetica Neue" w:hAnsi="Helvetica Neue" w:cs="Calibri"/>
          <w:sz w:val="22"/>
          <w:szCs w:val="22"/>
        </w:rPr>
        <w:t>l</w:t>
      </w:r>
      <w:r w:rsidRPr="00007F83">
        <w:rPr>
          <w:rFonts w:ascii="Helvetica Neue" w:hAnsi="Helvetica Neue" w:cs="Calibri"/>
          <w:spacing w:val="4"/>
          <w:sz w:val="22"/>
          <w:szCs w:val="22"/>
        </w:rPr>
        <w:t xml:space="preserve"> </w:t>
      </w:r>
      <w:r w:rsidRPr="00007F83">
        <w:rPr>
          <w:rFonts w:ascii="Helvetica Neue" w:hAnsi="Helvetica Neue" w:cs="Calibri"/>
          <w:sz w:val="22"/>
          <w:szCs w:val="22"/>
        </w:rPr>
        <w:t>t</w:t>
      </w:r>
      <w:r w:rsidRPr="00007F83">
        <w:rPr>
          <w:rFonts w:ascii="Helvetica Neue" w:hAnsi="Helvetica Neue" w:cs="Calibri"/>
          <w:spacing w:val="-3"/>
          <w:sz w:val="22"/>
          <w:szCs w:val="22"/>
        </w:rPr>
        <w:t>a</w:t>
      </w:r>
      <w:r w:rsidRPr="00007F83">
        <w:rPr>
          <w:rFonts w:ascii="Helvetica Neue" w:hAnsi="Helvetica Neue" w:cs="Calibri"/>
          <w:sz w:val="22"/>
          <w:szCs w:val="22"/>
        </w:rPr>
        <w:t>pe</w:t>
      </w:r>
      <w:r w:rsidRPr="00007F83">
        <w:rPr>
          <w:rFonts w:ascii="Helvetica Neue" w:hAnsi="Helvetica Neue" w:cs="Calibri"/>
          <w:spacing w:val="5"/>
          <w:sz w:val="22"/>
          <w:szCs w:val="22"/>
        </w:rPr>
        <w:t xml:space="preserve"> </w:t>
      </w:r>
      <w:r w:rsidRPr="00007F83">
        <w:rPr>
          <w:rFonts w:ascii="Helvetica Neue" w:hAnsi="Helvetica Neue" w:cs="Calibri"/>
          <w:spacing w:val="-3"/>
          <w:sz w:val="22"/>
          <w:szCs w:val="22"/>
        </w:rPr>
        <w:t>t</w:t>
      </w:r>
      <w:r w:rsidRPr="00007F83">
        <w:rPr>
          <w:rFonts w:ascii="Helvetica Neue" w:hAnsi="Helvetica Neue" w:cs="Calibri"/>
          <w:sz w:val="22"/>
          <w:szCs w:val="22"/>
        </w:rPr>
        <w:t>o</w:t>
      </w:r>
      <w:r w:rsidRPr="00007F83">
        <w:rPr>
          <w:rFonts w:ascii="Helvetica Neue" w:hAnsi="Helvetica Neue" w:cs="Calibri"/>
          <w:spacing w:val="5"/>
          <w:sz w:val="22"/>
          <w:szCs w:val="22"/>
        </w:rPr>
        <w:t xml:space="preserve"> </w:t>
      </w:r>
      <w:r w:rsidRPr="00007F83">
        <w:rPr>
          <w:rFonts w:ascii="Helvetica Neue" w:hAnsi="Helvetica Neue" w:cs="Calibri"/>
          <w:spacing w:val="-1"/>
          <w:sz w:val="22"/>
          <w:szCs w:val="22"/>
        </w:rPr>
        <w:t>s</w:t>
      </w:r>
      <w:r w:rsidRPr="00007F83">
        <w:rPr>
          <w:rFonts w:ascii="Helvetica Neue" w:hAnsi="Helvetica Neue" w:cs="Calibri"/>
          <w:spacing w:val="-4"/>
          <w:sz w:val="22"/>
          <w:szCs w:val="22"/>
        </w:rPr>
        <w:t>e</w:t>
      </w:r>
      <w:r w:rsidRPr="00007F83">
        <w:rPr>
          <w:rFonts w:ascii="Helvetica Neue" w:hAnsi="Helvetica Neue" w:cs="Calibri"/>
          <w:spacing w:val="-3"/>
          <w:sz w:val="22"/>
          <w:szCs w:val="22"/>
        </w:rPr>
        <w:t>a</w:t>
      </w:r>
      <w:r w:rsidRPr="00007F83">
        <w:rPr>
          <w:rFonts w:ascii="Helvetica Neue" w:hAnsi="Helvetica Neue" w:cs="Calibri"/>
          <w:sz w:val="22"/>
          <w:szCs w:val="22"/>
        </w:rPr>
        <w:t>l</w:t>
      </w:r>
      <w:r w:rsidRPr="00007F83">
        <w:rPr>
          <w:rFonts w:ascii="Helvetica Neue" w:hAnsi="Helvetica Neue" w:cs="Calibri"/>
          <w:spacing w:val="4"/>
          <w:sz w:val="22"/>
          <w:szCs w:val="22"/>
        </w:rPr>
        <w:t xml:space="preserve"> the </w:t>
      </w:r>
      <w:r w:rsidRPr="00007F83">
        <w:rPr>
          <w:rFonts w:ascii="Helvetica Neue" w:hAnsi="Helvetica Neue" w:cs="Calibri"/>
          <w:spacing w:val="-1"/>
          <w:sz w:val="22"/>
          <w:szCs w:val="22"/>
        </w:rPr>
        <w:t>l</w:t>
      </w:r>
      <w:r w:rsidRPr="00007F83">
        <w:rPr>
          <w:rFonts w:ascii="Helvetica Neue" w:hAnsi="Helvetica Neue" w:cs="Calibri"/>
          <w:spacing w:val="-4"/>
          <w:sz w:val="22"/>
          <w:szCs w:val="22"/>
        </w:rPr>
        <w:t>e</w:t>
      </w:r>
      <w:r w:rsidRPr="00007F83">
        <w:rPr>
          <w:rFonts w:ascii="Helvetica Neue" w:hAnsi="Helvetica Neue" w:cs="Calibri"/>
          <w:spacing w:val="-3"/>
          <w:sz w:val="22"/>
          <w:szCs w:val="22"/>
        </w:rPr>
        <w:t>a</w:t>
      </w:r>
      <w:r w:rsidRPr="00007F83">
        <w:rPr>
          <w:rFonts w:ascii="Helvetica Neue" w:hAnsi="Helvetica Neue" w:cs="Calibri"/>
          <w:spacing w:val="2"/>
          <w:sz w:val="22"/>
          <w:szCs w:val="22"/>
        </w:rPr>
        <w:t>k</w:t>
      </w:r>
      <w:r w:rsidRPr="00007F83">
        <w:rPr>
          <w:rFonts w:ascii="Helvetica Neue" w:hAnsi="Helvetica Neue" w:cs="Calibri"/>
          <w:spacing w:val="-1"/>
          <w:sz w:val="22"/>
          <w:szCs w:val="22"/>
        </w:rPr>
        <w:t>s</w:t>
      </w:r>
      <w:r w:rsidRPr="00007F83">
        <w:rPr>
          <w:rFonts w:ascii="Helvetica Neue" w:hAnsi="Helvetica Neue" w:cs="Calibri"/>
          <w:sz w:val="22"/>
          <w:szCs w:val="22"/>
        </w:rPr>
        <w:t>.</w:t>
      </w:r>
      <w:r w:rsidRPr="00007F83">
        <w:rPr>
          <w:rFonts w:ascii="Helvetica Neue" w:hAnsi="Helvetica Neue" w:cs="Calibri"/>
          <w:spacing w:val="5"/>
          <w:sz w:val="22"/>
          <w:szCs w:val="22"/>
        </w:rPr>
        <w:t xml:space="preserve"> </w:t>
      </w:r>
    </w:p>
    <w:p w14:paraId="6E7CF8DE" w14:textId="77777777" w:rsidR="003854EA" w:rsidRPr="00007F83" w:rsidRDefault="003854EA" w:rsidP="003854EA">
      <w:pPr>
        <w:pStyle w:val="BodyText"/>
        <w:numPr>
          <w:ilvl w:val="1"/>
          <w:numId w:val="35"/>
        </w:numPr>
        <w:tabs>
          <w:tab w:val="left" w:pos="460"/>
        </w:tabs>
        <w:ind w:right="285"/>
        <w:contextualSpacing/>
        <w:rPr>
          <w:rFonts w:ascii="Helvetica Neue" w:hAnsi="Helvetica Neue"/>
          <w:sz w:val="22"/>
          <w:szCs w:val="22"/>
        </w:rPr>
      </w:pPr>
      <w:r w:rsidRPr="00007F83">
        <w:rPr>
          <w:rFonts w:ascii="Helvetica Neue" w:hAnsi="Helvetica Neue"/>
          <w:spacing w:val="-6"/>
          <w:sz w:val="22"/>
          <w:szCs w:val="22"/>
        </w:rPr>
        <w:t>K</w:t>
      </w:r>
      <w:r w:rsidRPr="00007F83">
        <w:rPr>
          <w:rFonts w:ascii="Helvetica Neue" w:hAnsi="Helvetica Neue"/>
          <w:spacing w:val="-1"/>
          <w:sz w:val="22"/>
          <w:szCs w:val="22"/>
        </w:rPr>
        <w:t>e</w:t>
      </w:r>
      <w:r w:rsidRPr="00007F83">
        <w:rPr>
          <w:rFonts w:ascii="Helvetica Neue" w:hAnsi="Helvetica Neue"/>
          <w:spacing w:val="-2"/>
          <w:sz w:val="22"/>
          <w:szCs w:val="22"/>
        </w:rPr>
        <w:t>e</w:t>
      </w:r>
      <w:r w:rsidRPr="00007F83">
        <w:rPr>
          <w:rFonts w:ascii="Helvetica Neue" w:hAnsi="Helvetica Neue"/>
          <w:sz w:val="22"/>
          <w:szCs w:val="22"/>
        </w:rPr>
        <w:t>p</w:t>
      </w:r>
      <w:r w:rsidRPr="00007F83">
        <w:rPr>
          <w:rFonts w:ascii="Helvetica Neue" w:hAnsi="Helvetica Neue"/>
          <w:spacing w:val="2"/>
          <w:sz w:val="22"/>
          <w:szCs w:val="22"/>
        </w:rPr>
        <w:t xml:space="preserve"> </w:t>
      </w:r>
      <w:r w:rsidRPr="00007F83">
        <w:rPr>
          <w:rFonts w:ascii="Helvetica Neue" w:hAnsi="Helvetica Neue"/>
          <w:spacing w:val="-3"/>
          <w:sz w:val="22"/>
          <w:szCs w:val="22"/>
        </w:rPr>
        <w:t>a</w:t>
      </w:r>
      <w:r w:rsidRPr="00007F83">
        <w:rPr>
          <w:rFonts w:ascii="Helvetica Neue" w:hAnsi="Helvetica Neue"/>
          <w:spacing w:val="-2"/>
          <w:sz w:val="22"/>
          <w:szCs w:val="22"/>
        </w:rPr>
        <w:t>i</w:t>
      </w:r>
      <w:r w:rsidRPr="00007F83">
        <w:rPr>
          <w:rFonts w:ascii="Helvetica Neue" w:hAnsi="Helvetica Neue"/>
          <w:sz w:val="22"/>
          <w:szCs w:val="22"/>
        </w:rPr>
        <w:t>r</w:t>
      </w:r>
      <w:r w:rsidRPr="00007F83">
        <w:rPr>
          <w:rFonts w:ascii="Helvetica Neue" w:hAnsi="Helvetica Neue"/>
          <w:spacing w:val="3"/>
          <w:sz w:val="22"/>
          <w:szCs w:val="22"/>
        </w:rPr>
        <w:t xml:space="preserve"> </w:t>
      </w:r>
      <w:r w:rsidRPr="00007F83">
        <w:rPr>
          <w:rFonts w:ascii="Helvetica Neue" w:hAnsi="Helvetica Neue"/>
          <w:spacing w:val="-2"/>
          <w:sz w:val="22"/>
          <w:szCs w:val="22"/>
        </w:rPr>
        <w:t>o</w:t>
      </w:r>
      <w:r w:rsidRPr="00007F83">
        <w:rPr>
          <w:rFonts w:ascii="Helvetica Neue" w:hAnsi="Helvetica Neue"/>
          <w:spacing w:val="-1"/>
          <w:sz w:val="22"/>
          <w:szCs w:val="22"/>
        </w:rPr>
        <w:t>u</w:t>
      </w:r>
      <w:r w:rsidRPr="00007F83">
        <w:rPr>
          <w:rFonts w:ascii="Helvetica Neue" w:hAnsi="Helvetica Neue"/>
          <w:spacing w:val="-3"/>
          <w:sz w:val="22"/>
          <w:szCs w:val="22"/>
        </w:rPr>
        <w:t>t</w:t>
      </w:r>
      <w:r w:rsidRPr="00007F83">
        <w:rPr>
          <w:rFonts w:ascii="Helvetica Neue" w:hAnsi="Helvetica Neue"/>
          <w:spacing w:val="-1"/>
          <w:sz w:val="22"/>
          <w:szCs w:val="22"/>
        </w:rPr>
        <w:t>le</w:t>
      </w:r>
      <w:r w:rsidRPr="00007F83">
        <w:rPr>
          <w:rFonts w:ascii="Helvetica Neue" w:hAnsi="Helvetica Neue"/>
          <w:spacing w:val="1"/>
          <w:sz w:val="22"/>
          <w:szCs w:val="22"/>
        </w:rPr>
        <w:t>t</w:t>
      </w:r>
      <w:r w:rsidRPr="00007F83">
        <w:rPr>
          <w:rFonts w:ascii="Helvetica Neue" w:hAnsi="Helvetica Neue"/>
          <w:sz w:val="22"/>
          <w:szCs w:val="22"/>
        </w:rPr>
        <w:t>s</w:t>
      </w:r>
      <w:r w:rsidRPr="00007F83">
        <w:rPr>
          <w:rFonts w:ascii="Helvetica Neue" w:hAnsi="Helvetica Neue"/>
          <w:spacing w:val="2"/>
          <w:sz w:val="22"/>
          <w:szCs w:val="22"/>
        </w:rPr>
        <w:t xml:space="preserve"> </w:t>
      </w:r>
      <w:r w:rsidRPr="00007F83">
        <w:rPr>
          <w:rFonts w:ascii="Helvetica Neue" w:hAnsi="Helvetica Neue"/>
          <w:spacing w:val="-3"/>
          <w:sz w:val="22"/>
          <w:szCs w:val="22"/>
        </w:rPr>
        <w:t>a</w:t>
      </w:r>
      <w:r w:rsidRPr="00007F83">
        <w:rPr>
          <w:rFonts w:ascii="Helvetica Neue" w:hAnsi="Helvetica Neue"/>
          <w:spacing w:val="-2"/>
          <w:sz w:val="22"/>
          <w:szCs w:val="22"/>
        </w:rPr>
        <w:t>n</w:t>
      </w:r>
      <w:r w:rsidRPr="00007F83">
        <w:rPr>
          <w:rFonts w:ascii="Helvetica Neue" w:hAnsi="Helvetica Neue"/>
          <w:sz w:val="22"/>
          <w:szCs w:val="22"/>
        </w:rPr>
        <w:t>d</w:t>
      </w:r>
      <w:r w:rsidRPr="00007F83">
        <w:rPr>
          <w:rFonts w:ascii="Helvetica Neue" w:hAnsi="Helvetica Neue"/>
          <w:spacing w:val="3"/>
          <w:sz w:val="22"/>
          <w:szCs w:val="22"/>
        </w:rPr>
        <w:t xml:space="preserve"> </w:t>
      </w:r>
      <w:r w:rsidRPr="00007F83">
        <w:rPr>
          <w:rFonts w:ascii="Helvetica Neue" w:hAnsi="Helvetica Neue"/>
          <w:spacing w:val="-2"/>
          <w:sz w:val="22"/>
          <w:szCs w:val="22"/>
        </w:rPr>
        <w:t>r</w:t>
      </w:r>
      <w:r w:rsidRPr="00007F83">
        <w:rPr>
          <w:rFonts w:ascii="Helvetica Neue" w:hAnsi="Helvetica Neue"/>
          <w:spacing w:val="-1"/>
          <w:sz w:val="22"/>
          <w:szCs w:val="22"/>
        </w:rPr>
        <w:t>e</w:t>
      </w:r>
      <w:r w:rsidRPr="00007F83">
        <w:rPr>
          <w:rFonts w:ascii="Helvetica Neue" w:hAnsi="Helvetica Neue"/>
          <w:spacing w:val="-2"/>
          <w:sz w:val="22"/>
          <w:szCs w:val="22"/>
        </w:rPr>
        <w:t>gi</w:t>
      </w:r>
      <w:r w:rsidRPr="00007F83">
        <w:rPr>
          <w:rFonts w:ascii="Helvetica Neue" w:hAnsi="Helvetica Neue"/>
          <w:spacing w:val="1"/>
          <w:sz w:val="22"/>
          <w:szCs w:val="22"/>
        </w:rPr>
        <w:t>s</w:t>
      </w:r>
      <w:r w:rsidRPr="00007F83">
        <w:rPr>
          <w:rFonts w:ascii="Helvetica Neue" w:hAnsi="Helvetica Neue"/>
          <w:spacing w:val="-3"/>
          <w:sz w:val="22"/>
          <w:szCs w:val="22"/>
        </w:rPr>
        <w:t>t</w:t>
      </w:r>
      <w:r w:rsidRPr="00007F83">
        <w:rPr>
          <w:rFonts w:ascii="Helvetica Neue" w:hAnsi="Helvetica Neue"/>
          <w:spacing w:val="-2"/>
          <w:sz w:val="22"/>
          <w:szCs w:val="22"/>
        </w:rPr>
        <w:t>e</w:t>
      </w:r>
      <w:r w:rsidRPr="00007F83">
        <w:rPr>
          <w:rFonts w:ascii="Helvetica Neue" w:hAnsi="Helvetica Neue"/>
          <w:spacing w:val="1"/>
          <w:sz w:val="22"/>
          <w:szCs w:val="22"/>
        </w:rPr>
        <w:t>r</w:t>
      </w:r>
      <w:r w:rsidRPr="00007F83">
        <w:rPr>
          <w:rFonts w:ascii="Helvetica Neue" w:hAnsi="Helvetica Neue"/>
          <w:sz w:val="22"/>
          <w:szCs w:val="22"/>
        </w:rPr>
        <w:t>s</w:t>
      </w:r>
      <w:r w:rsidRPr="00007F83">
        <w:rPr>
          <w:rFonts w:ascii="Helvetica Neue" w:hAnsi="Helvetica Neue"/>
          <w:spacing w:val="2"/>
          <w:sz w:val="22"/>
          <w:szCs w:val="22"/>
        </w:rPr>
        <w:t xml:space="preserve"> </w:t>
      </w:r>
      <w:r w:rsidRPr="00007F83">
        <w:rPr>
          <w:rFonts w:ascii="Helvetica Neue" w:hAnsi="Helvetica Neue"/>
          <w:spacing w:val="-1"/>
          <w:sz w:val="22"/>
          <w:szCs w:val="22"/>
        </w:rPr>
        <w:t>o</w:t>
      </w:r>
      <w:r w:rsidRPr="00007F83">
        <w:rPr>
          <w:rFonts w:ascii="Helvetica Neue" w:hAnsi="Helvetica Neue"/>
          <w:sz w:val="22"/>
          <w:szCs w:val="22"/>
        </w:rPr>
        <w:t>p</w:t>
      </w:r>
      <w:r w:rsidRPr="00007F83">
        <w:rPr>
          <w:rFonts w:ascii="Helvetica Neue" w:hAnsi="Helvetica Neue"/>
          <w:spacing w:val="-2"/>
          <w:sz w:val="22"/>
          <w:szCs w:val="22"/>
        </w:rPr>
        <w:t>en and d</w:t>
      </w:r>
      <w:r w:rsidRPr="00007F83">
        <w:rPr>
          <w:rFonts w:ascii="Helvetica Neue" w:hAnsi="Helvetica Neue"/>
          <w:spacing w:val="-1"/>
          <w:sz w:val="22"/>
          <w:szCs w:val="22"/>
        </w:rPr>
        <w:t>on</w:t>
      </w:r>
      <w:r w:rsidRPr="00007F83">
        <w:rPr>
          <w:rFonts w:ascii="Helvetica Neue" w:hAnsi="Helvetica Neue"/>
          <w:spacing w:val="-7"/>
          <w:sz w:val="22"/>
          <w:szCs w:val="22"/>
        </w:rPr>
        <w:t>’</w:t>
      </w:r>
      <w:r w:rsidRPr="00007F83">
        <w:rPr>
          <w:rFonts w:ascii="Helvetica Neue" w:hAnsi="Helvetica Neue"/>
          <w:sz w:val="22"/>
          <w:szCs w:val="22"/>
        </w:rPr>
        <w:t>t</w:t>
      </w:r>
      <w:r w:rsidRPr="00007F83">
        <w:rPr>
          <w:rFonts w:ascii="Helvetica Neue" w:hAnsi="Helvetica Neue"/>
          <w:spacing w:val="2"/>
          <w:sz w:val="22"/>
          <w:szCs w:val="22"/>
        </w:rPr>
        <w:t xml:space="preserve"> </w:t>
      </w:r>
      <w:r w:rsidRPr="00007F83">
        <w:rPr>
          <w:rFonts w:ascii="Helvetica Neue" w:hAnsi="Helvetica Neue"/>
          <w:spacing w:val="-1"/>
          <w:sz w:val="22"/>
          <w:szCs w:val="22"/>
        </w:rPr>
        <w:t>b</w:t>
      </w:r>
      <w:r w:rsidRPr="00007F83">
        <w:rPr>
          <w:rFonts w:ascii="Helvetica Neue" w:hAnsi="Helvetica Neue"/>
          <w:spacing w:val="-2"/>
          <w:sz w:val="22"/>
          <w:szCs w:val="22"/>
        </w:rPr>
        <w:t>l</w:t>
      </w:r>
      <w:r w:rsidRPr="00007F83">
        <w:rPr>
          <w:rFonts w:ascii="Helvetica Neue" w:hAnsi="Helvetica Neue"/>
          <w:sz w:val="22"/>
          <w:szCs w:val="22"/>
        </w:rPr>
        <w:t>o</w:t>
      </w:r>
      <w:r w:rsidRPr="00007F83">
        <w:rPr>
          <w:rFonts w:ascii="Helvetica Neue" w:hAnsi="Helvetica Neue"/>
          <w:spacing w:val="-1"/>
          <w:sz w:val="22"/>
          <w:szCs w:val="22"/>
        </w:rPr>
        <w:t>c</w:t>
      </w:r>
      <w:r w:rsidRPr="00007F83">
        <w:rPr>
          <w:rFonts w:ascii="Helvetica Neue" w:hAnsi="Helvetica Neue"/>
          <w:sz w:val="22"/>
          <w:szCs w:val="22"/>
        </w:rPr>
        <w:t>k</w:t>
      </w:r>
      <w:r w:rsidRPr="00007F83">
        <w:rPr>
          <w:rFonts w:ascii="Helvetica Neue" w:hAnsi="Helvetica Neue"/>
          <w:w w:val="99"/>
          <w:sz w:val="22"/>
          <w:szCs w:val="22"/>
        </w:rPr>
        <w:t xml:space="preserve"> </w:t>
      </w:r>
      <w:r w:rsidRPr="00007F83">
        <w:rPr>
          <w:rFonts w:ascii="Helvetica Neue" w:hAnsi="Helvetica Neue"/>
          <w:spacing w:val="-3"/>
          <w:sz w:val="22"/>
          <w:szCs w:val="22"/>
        </w:rPr>
        <w:t>t</w:t>
      </w:r>
      <w:r w:rsidRPr="00007F83">
        <w:rPr>
          <w:rFonts w:ascii="Helvetica Neue" w:hAnsi="Helvetica Neue"/>
          <w:spacing w:val="-2"/>
          <w:sz w:val="22"/>
          <w:szCs w:val="22"/>
        </w:rPr>
        <w:t>he</w:t>
      </w:r>
      <w:r w:rsidRPr="00007F83">
        <w:rPr>
          <w:rFonts w:ascii="Helvetica Neue" w:hAnsi="Helvetica Neue"/>
          <w:sz w:val="22"/>
          <w:szCs w:val="22"/>
        </w:rPr>
        <w:t>m</w:t>
      </w:r>
      <w:r w:rsidRPr="00007F83">
        <w:rPr>
          <w:rFonts w:ascii="Helvetica Neue" w:hAnsi="Helvetica Neue"/>
          <w:spacing w:val="1"/>
          <w:sz w:val="22"/>
          <w:szCs w:val="22"/>
        </w:rPr>
        <w:t xml:space="preserve"> </w:t>
      </w:r>
      <w:r w:rsidRPr="00007F83">
        <w:rPr>
          <w:rFonts w:ascii="Helvetica Neue" w:hAnsi="Helvetica Neue"/>
          <w:spacing w:val="-2"/>
          <w:sz w:val="22"/>
          <w:szCs w:val="22"/>
        </w:rPr>
        <w:t>w</w:t>
      </w:r>
      <w:r w:rsidRPr="00007F83">
        <w:rPr>
          <w:rFonts w:ascii="Helvetica Neue" w:hAnsi="Helvetica Neue"/>
          <w:spacing w:val="-1"/>
          <w:sz w:val="22"/>
          <w:szCs w:val="22"/>
        </w:rPr>
        <w:t>i</w:t>
      </w:r>
      <w:r w:rsidRPr="00007F83">
        <w:rPr>
          <w:rFonts w:ascii="Helvetica Neue" w:hAnsi="Helvetica Neue"/>
          <w:spacing w:val="-3"/>
          <w:sz w:val="22"/>
          <w:szCs w:val="22"/>
        </w:rPr>
        <w:t>t</w:t>
      </w:r>
      <w:r w:rsidRPr="00007F83">
        <w:rPr>
          <w:rFonts w:ascii="Helvetica Neue" w:hAnsi="Helvetica Neue"/>
          <w:sz w:val="22"/>
          <w:szCs w:val="22"/>
        </w:rPr>
        <w:t>h</w:t>
      </w:r>
      <w:r w:rsidRPr="00007F83">
        <w:rPr>
          <w:rFonts w:ascii="Helvetica Neue" w:hAnsi="Helvetica Neue"/>
          <w:spacing w:val="1"/>
          <w:sz w:val="22"/>
          <w:szCs w:val="22"/>
        </w:rPr>
        <w:t xml:space="preserve"> </w:t>
      </w:r>
      <w:r w:rsidRPr="00007F83">
        <w:rPr>
          <w:rFonts w:ascii="Helvetica Neue" w:hAnsi="Helvetica Neue"/>
          <w:sz w:val="22"/>
          <w:szCs w:val="22"/>
        </w:rPr>
        <w:t>f</w:t>
      </w:r>
      <w:r w:rsidRPr="00007F83">
        <w:rPr>
          <w:rFonts w:ascii="Helvetica Neue" w:hAnsi="Helvetica Neue"/>
          <w:spacing w:val="-2"/>
          <w:sz w:val="22"/>
          <w:szCs w:val="22"/>
        </w:rPr>
        <w:t>u</w:t>
      </w:r>
      <w:r w:rsidRPr="00007F83">
        <w:rPr>
          <w:rFonts w:ascii="Helvetica Neue" w:hAnsi="Helvetica Neue"/>
          <w:spacing w:val="-1"/>
          <w:sz w:val="22"/>
          <w:szCs w:val="22"/>
        </w:rPr>
        <w:t>r</w:t>
      </w:r>
      <w:r w:rsidRPr="00007F83">
        <w:rPr>
          <w:rFonts w:ascii="Helvetica Neue" w:hAnsi="Helvetica Neue"/>
          <w:spacing w:val="-3"/>
          <w:sz w:val="22"/>
          <w:szCs w:val="22"/>
        </w:rPr>
        <w:t>n</w:t>
      </w:r>
      <w:r w:rsidRPr="00007F83">
        <w:rPr>
          <w:rFonts w:ascii="Helvetica Neue" w:hAnsi="Helvetica Neue"/>
          <w:spacing w:val="-1"/>
          <w:sz w:val="22"/>
          <w:szCs w:val="22"/>
        </w:rPr>
        <w:t>i</w:t>
      </w:r>
      <w:r w:rsidRPr="00007F83">
        <w:rPr>
          <w:rFonts w:ascii="Helvetica Neue" w:hAnsi="Helvetica Neue"/>
          <w:spacing w:val="-2"/>
          <w:sz w:val="22"/>
          <w:szCs w:val="22"/>
        </w:rPr>
        <w:t>tur</w:t>
      </w:r>
      <w:r w:rsidRPr="00007F83">
        <w:rPr>
          <w:rFonts w:ascii="Helvetica Neue" w:hAnsi="Helvetica Neue"/>
          <w:sz w:val="22"/>
          <w:szCs w:val="22"/>
        </w:rPr>
        <w:t>e</w:t>
      </w:r>
      <w:r w:rsidRPr="00007F83">
        <w:rPr>
          <w:rFonts w:ascii="Helvetica Neue" w:hAnsi="Helvetica Neue"/>
          <w:spacing w:val="1"/>
          <w:sz w:val="22"/>
          <w:szCs w:val="22"/>
        </w:rPr>
        <w:t xml:space="preserve"> </w:t>
      </w:r>
      <w:r w:rsidRPr="00007F83">
        <w:rPr>
          <w:rFonts w:ascii="Helvetica Neue" w:hAnsi="Helvetica Neue"/>
          <w:spacing w:val="-1"/>
          <w:sz w:val="22"/>
          <w:szCs w:val="22"/>
        </w:rPr>
        <w:t>o</w:t>
      </w:r>
      <w:r w:rsidRPr="00007F83">
        <w:rPr>
          <w:rFonts w:ascii="Helvetica Neue" w:hAnsi="Helvetica Neue"/>
          <w:sz w:val="22"/>
          <w:szCs w:val="22"/>
        </w:rPr>
        <w:t>r</w:t>
      </w:r>
      <w:r w:rsidRPr="00007F83">
        <w:rPr>
          <w:rFonts w:ascii="Helvetica Neue" w:hAnsi="Helvetica Neue"/>
          <w:spacing w:val="2"/>
          <w:sz w:val="22"/>
          <w:szCs w:val="22"/>
        </w:rPr>
        <w:t xml:space="preserve"> </w:t>
      </w:r>
      <w:r w:rsidRPr="00007F83">
        <w:rPr>
          <w:rFonts w:ascii="Helvetica Neue" w:hAnsi="Helvetica Neue"/>
          <w:spacing w:val="-3"/>
          <w:sz w:val="22"/>
          <w:szCs w:val="22"/>
        </w:rPr>
        <w:t>d</w:t>
      </w:r>
      <w:r w:rsidRPr="00007F83">
        <w:rPr>
          <w:rFonts w:ascii="Helvetica Neue" w:hAnsi="Helvetica Neue"/>
          <w:sz w:val="22"/>
          <w:szCs w:val="22"/>
        </w:rPr>
        <w:t>r</w:t>
      </w:r>
      <w:r w:rsidRPr="00007F83">
        <w:rPr>
          <w:rFonts w:ascii="Helvetica Neue" w:hAnsi="Helvetica Neue"/>
          <w:spacing w:val="-3"/>
          <w:sz w:val="22"/>
          <w:szCs w:val="22"/>
        </w:rPr>
        <w:t>a</w:t>
      </w:r>
      <w:r w:rsidRPr="00007F83">
        <w:rPr>
          <w:rFonts w:ascii="Helvetica Neue" w:hAnsi="Helvetica Neue"/>
          <w:sz w:val="22"/>
          <w:szCs w:val="22"/>
        </w:rPr>
        <w:t>p</w:t>
      </w:r>
      <w:r w:rsidRPr="00007F83">
        <w:rPr>
          <w:rFonts w:ascii="Helvetica Neue" w:hAnsi="Helvetica Neue"/>
          <w:spacing w:val="-2"/>
          <w:sz w:val="22"/>
          <w:szCs w:val="22"/>
        </w:rPr>
        <w:t>e</w:t>
      </w:r>
      <w:r w:rsidRPr="00007F83">
        <w:rPr>
          <w:rFonts w:ascii="Helvetica Neue" w:hAnsi="Helvetica Neue"/>
          <w:spacing w:val="-1"/>
          <w:sz w:val="22"/>
          <w:szCs w:val="22"/>
        </w:rPr>
        <w:t>r</w:t>
      </w:r>
      <w:r w:rsidRPr="00007F83">
        <w:rPr>
          <w:rFonts w:ascii="Helvetica Neue" w:hAnsi="Helvetica Neue"/>
          <w:spacing w:val="-2"/>
          <w:sz w:val="22"/>
          <w:szCs w:val="22"/>
        </w:rPr>
        <w:t>ie</w:t>
      </w:r>
      <w:r w:rsidRPr="00007F83">
        <w:rPr>
          <w:rFonts w:ascii="Helvetica Neue" w:hAnsi="Helvetica Neue"/>
          <w:spacing w:val="-1"/>
          <w:sz w:val="22"/>
          <w:szCs w:val="22"/>
        </w:rPr>
        <w:t>s.</w:t>
      </w:r>
    </w:p>
    <w:p w14:paraId="4B645210" w14:textId="77777777" w:rsidR="003854EA" w:rsidRPr="00007F83" w:rsidRDefault="003854EA" w:rsidP="003854EA">
      <w:pPr>
        <w:pStyle w:val="Heading5"/>
        <w:ind w:left="0"/>
        <w:contextualSpacing/>
        <w:rPr>
          <w:rFonts w:ascii="Helvetica Neue" w:hAnsi="Helvetica Neue"/>
          <w:color w:val="0079C1"/>
          <w:sz w:val="20"/>
          <w:szCs w:val="20"/>
        </w:rPr>
      </w:pPr>
    </w:p>
    <w:p w14:paraId="62ACFB90" w14:textId="77777777" w:rsidR="003854EA" w:rsidRPr="00007F83" w:rsidRDefault="003854EA" w:rsidP="003854EA">
      <w:pPr>
        <w:pStyle w:val="BodyText"/>
        <w:ind w:left="117" w:right="503"/>
        <w:contextualSpacing/>
        <w:rPr>
          <w:rFonts w:ascii="Helvetica Neue" w:hAnsi="Helvetica Neue" w:cs="Arial"/>
          <w:color w:val="0079C1"/>
          <w:sz w:val="20"/>
          <w:szCs w:val="20"/>
        </w:rPr>
      </w:pPr>
    </w:p>
    <w:p w14:paraId="213BB5A8" w14:textId="77777777" w:rsidR="003854EA" w:rsidRPr="00007F83" w:rsidRDefault="003854EA" w:rsidP="003854EA">
      <w:pPr>
        <w:pStyle w:val="Heading5"/>
        <w:ind w:left="0"/>
        <w:contextualSpacing/>
        <w:rPr>
          <w:rFonts w:ascii="Helvetica Neue" w:hAnsi="Helvetica Neue"/>
          <w:color w:val="0079C1"/>
        </w:rPr>
      </w:pPr>
      <w:r w:rsidRPr="00007F83">
        <w:rPr>
          <w:rFonts w:ascii="Helvetica Neue" w:hAnsi="Helvetica Neue"/>
          <w:color w:val="0079C1"/>
        </w:rPr>
        <w:t>General Heating and Cooling Tips</w:t>
      </w:r>
    </w:p>
    <w:p w14:paraId="0AB4A88E" w14:textId="77777777" w:rsidR="003854EA" w:rsidRPr="00007F83" w:rsidRDefault="003854EA" w:rsidP="003854EA">
      <w:pPr>
        <w:pStyle w:val="Heading5"/>
        <w:ind w:left="0"/>
        <w:contextualSpacing/>
        <w:rPr>
          <w:rFonts w:ascii="Helvetica Neue" w:hAnsi="Helvetica Neue"/>
          <w:color w:val="0079C1"/>
          <w:sz w:val="16"/>
          <w:szCs w:val="16"/>
        </w:rPr>
      </w:pPr>
    </w:p>
    <w:p w14:paraId="4FB2FDBE" w14:textId="77777777" w:rsidR="003854EA" w:rsidRPr="00007F83" w:rsidRDefault="003854EA" w:rsidP="003854EA">
      <w:pPr>
        <w:pStyle w:val="Heading5"/>
        <w:ind w:left="180"/>
        <w:contextualSpacing/>
        <w:rPr>
          <w:rFonts w:ascii="Helvetica Neue" w:hAnsi="Helvetica Neue"/>
          <w:sz w:val="22"/>
          <w:szCs w:val="22"/>
        </w:rPr>
      </w:pPr>
      <w:r w:rsidRPr="00007F83">
        <w:rPr>
          <w:rFonts w:ascii="Helvetica Neue" w:hAnsi="Helvetica Neue"/>
          <w:sz w:val="22"/>
          <w:szCs w:val="22"/>
        </w:rPr>
        <w:t>For low or minimal costs, families can take the following steps to balance energy efficiency with heating and cooling requirements:</w:t>
      </w:r>
    </w:p>
    <w:p w14:paraId="20BD37AB" w14:textId="77777777" w:rsidR="003854EA" w:rsidRPr="00007F83" w:rsidRDefault="003854EA" w:rsidP="003854EA">
      <w:pPr>
        <w:pStyle w:val="Heading5"/>
        <w:ind w:left="0"/>
        <w:contextualSpacing/>
        <w:rPr>
          <w:rFonts w:ascii="Helvetica Neue" w:hAnsi="Helvetica Neue"/>
          <w:sz w:val="16"/>
          <w:szCs w:val="16"/>
        </w:rPr>
      </w:pPr>
    </w:p>
    <w:p w14:paraId="160D6634" w14:textId="77777777" w:rsidR="003854EA" w:rsidRPr="00007F83" w:rsidRDefault="003854EA" w:rsidP="003854EA">
      <w:pPr>
        <w:pStyle w:val="BodyText"/>
        <w:numPr>
          <w:ilvl w:val="1"/>
          <w:numId w:val="35"/>
        </w:numPr>
        <w:tabs>
          <w:tab w:val="left" w:pos="460"/>
        </w:tabs>
        <w:spacing w:before="4"/>
        <w:contextualSpacing/>
        <w:rPr>
          <w:rFonts w:ascii="Helvetica Neue" w:hAnsi="Helvetica Neue"/>
          <w:sz w:val="22"/>
          <w:szCs w:val="22"/>
        </w:rPr>
      </w:pPr>
      <w:r w:rsidRPr="00007F83">
        <w:rPr>
          <w:rFonts w:ascii="Helvetica Neue" w:hAnsi="Helvetica Neue"/>
          <w:sz w:val="22"/>
          <w:szCs w:val="22"/>
        </w:rPr>
        <w:t xml:space="preserve">Add a programmable thermostat, or use small room or ceiling fans during the summer, and keep the home cooler in winter and warmer in the summer. Changing the temperature on the </w:t>
      </w:r>
      <w:r w:rsidRPr="00007F83">
        <w:rPr>
          <w:rFonts w:ascii="Helvetica Neue" w:hAnsi="Helvetica Neue" w:cs="Calibri"/>
          <w:sz w:val="22"/>
          <w:szCs w:val="22"/>
        </w:rPr>
        <w:t xml:space="preserve">thermostat by 2° can reduce utility bills </w:t>
      </w:r>
      <w:r w:rsidRPr="00007F83">
        <w:rPr>
          <w:rFonts w:ascii="Helvetica Neue" w:hAnsi="Helvetica Neue"/>
          <w:sz w:val="22"/>
          <w:szCs w:val="22"/>
        </w:rPr>
        <w:t>by approximately 5-10%.</w:t>
      </w:r>
    </w:p>
    <w:p w14:paraId="1B168C85" w14:textId="77777777" w:rsidR="003854EA" w:rsidRPr="00007F83" w:rsidRDefault="003854EA" w:rsidP="003854EA">
      <w:pPr>
        <w:pStyle w:val="BodyText"/>
        <w:numPr>
          <w:ilvl w:val="1"/>
          <w:numId w:val="35"/>
        </w:numPr>
        <w:tabs>
          <w:tab w:val="left" w:pos="460"/>
        </w:tabs>
        <w:spacing w:before="4"/>
        <w:contextualSpacing/>
        <w:rPr>
          <w:rFonts w:ascii="Helvetica Neue" w:hAnsi="Helvetica Neue"/>
          <w:sz w:val="22"/>
          <w:szCs w:val="22"/>
        </w:rPr>
      </w:pPr>
      <w:r w:rsidRPr="00007F83">
        <w:rPr>
          <w:rFonts w:ascii="Helvetica Neue" w:hAnsi="Helvetica Neue" w:cs="Calibri"/>
          <w:sz w:val="22"/>
          <w:szCs w:val="22"/>
        </w:rPr>
        <w:t xml:space="preserve">Install curtains and shades: open to let the sun shine in during the </w:t>
      </w:r>
      <w:r w:rsidRPr="00007F83">
        <w:rPr>
          <w:rFonts w:ascii="Helvetica Neue" w:hAnsi="Helvetica Neue"/>
          <w:sz w:val="22"/>
          <w:szCs w:val="22"/>
        </w:rPr>
        <w:t>winter and closed in the summer to keep the heat out.</w:t>
      </w:r>
    </w:p>
    <w:p w14:paraId="259CE3DE" w14:textId="6DB6C27E" w:rsidR="003854EA" w:rsidRPr="00007F83" w:rsidRDefault="003854EA" w:rsidP="003854EA">
      <w:pPr>
        <w:pStyle w:val="BodyText"/>
        <w:numPr>
          <w:ilvl w:val="1"/>
          <w:numId w:val="35"/>
        </w:numPr>
        <w:tabs>
          <w:tab w:val="left" w:pos="460"/>
        </w:tabs>
        <w:spacing w:before="4"/>
        <w:contextualSpacing/>
        <w:rPr>
          <w:rFonts w:ascii="Helvetica Neue" w:hAnsi="Helvetica Neue"/>
          <w:sz w:val="22"/>
          <w:szCs w:val="22"/>
        </w:rPr>
      </w:pPr>
      <w:r w:rsidRPr="00007F83">
        <w:rPr>
          <w:rFonts w:ascii="Helvetica Neue" w:hAnsi="Helvetica Neue"/>
          <w:sz w:val="22"/>
          <w:szCs w:val="22"/>
        </w:rPr>
        <w:t xml:space="preserve">Use caulk and weather stripping around windows </w:t>
      </w:r>
      <w:r w:rsidRPr="00007F83">
        <w:rPr>
          <w:rFonts w:ascii="Helvetica Neue" w:hAnsi="Helvetica Neue" w:cs="Calibri"/>
          <w:sz w:val="22"/>
          <w:szCs w:val="22"/>
        </w:rPr>
        <w:t xml:space="preserve">and doors to stop air drafts. Replace old, </w:t>
      </w:r>
      <w:r w:rsidRPr="00007F83">
        <w:rPr>
          <w:rFonts w:ascii="Helvetica Neue" w:hAnsi="Helvetica Neue"/>
          <w:sz w:val="22"/>
          <w:szCs w:val="22"/>
        </w:rPr>
        <w:t xml:space="preserve">cracked or peeling material with new material and seal cracks around pipes. </w:t>
      </w:r>
    </w:p>
    <w:p w14:paraId="17505D1A" w14:textId="77777777" w:rsidR="003854EA" w:rsidRPr="00007F83" w:rsidRDefault="003854EA">
      <w:pPr>
        <w:rPr>
          <w:rFonts w:ascii="Helvetica Neue" w:eastAsia="Calibri" w:hAnsi="Helvetica Neue"/>
          <w:sz w:val="22"/>
          <w:szCs w:val="22"/>
        </w:rPr>
      </w:pPr>
      <w:r w:rsidRPr="00007F83">
        <w:rPr>
          <w:rFonts w:ascii="Helvetica Neue" w:hAnsi="Helvetica Neue"/>
          <w:sz w:val="22"/>
          <w:szCs w:val="22"/>
        </w:rPr>
        <w:br w:type="page"/>
      </w:r>
    </w:p>
    <w:p w14:paraId="3556EE3B" w14:textId="2A1F91AF" w:rsidR="003854EA" w:rsidRPr="00007F83" w:rsidRDefault="003854EA" w:rsidP="003854EA">
      <w:pPr>
        <w:spacing w:line="276" w:lineRule="auto"/>
        <w:rPr>
          <w:rFonts w:ascii="Helvetica Neue" w:hAnsi="Helvetica Neue"/>
          <w:b/>
          <w:sz w:val="32"/>
        </w:rPr>
      </w:pPr>
      <w:r w:rsidRPr="00007F83">
        <w:rPr>
          <w:rFonts w:ascii="Helvetica Neue" w:hAnsi="Helvetica Neue"/>
          <w:b/>
          <w:sz w:val="32"/>
        </w:rPr>
        <w:lastRenderedPageBreak/>
        <w:t>Chapter 13 – Indoor Air Quality</w:t>
      </w:r>
    </w:p>
    <w:p w14:paraId="6F1B47DE" w14:textId="77777777" w:rsidR="003854EA" w:rsidRPr="00007F83" w:rsidRDefault="003854EA" w:rsidP="003854EA">
      <w:pPr>
        <w:spacing w:line="276" w:lineRule="auto"/>
        <w:rPr>
          <w:rFonts w:ascii="Helvetica Neue" w:hAnsi="Helvetica Neue"/>
          <w:b/>
          <w:sz w:val="32"/>
        </w:rPr>
      </w:pPr>
    </w:p>
    <w:p w14:paraId="31E9EFF1" w14:textId="77777777" w:rsidR="003854EA" w:rsidRPr="00007F83" w:rsidRDefault="003854EA" w:rsidP="00007F83">
      <w:pPr>
        <w:ind w:right="720"/>
        <w:contextualSpacing/>
        <w:rPr>
          <w:rFonts w:ascii="Helvetica Neue" w:hAnsi="Helvetica Neue"/>
          <w:color w:val="000000" w:themeColor="text1"/>
        </w:rPr>
      </w:pPr>
      <w:r w:rsidRPr="00007F83">
        <w:rPr>
          <w:rFonts w:ascii="Helvetica Neue" w:hAnsi="Helvetica Neue"/>
          <w:b/>
          <w:color w:val="000000" w:themeColor="text1"/>
          <w:sz w:val="40"/>
          <w:szCs w:val="40"/>
        </w:rPr>
        <w:t>I</w:t>
      </w:r>
      <w:r w:rsidRPr="00007F83">
        <w:rPr>
          <w:rFonts w:ascii="Helvetica Neue" w:hAnsi="Helvetica Neue"/>
          <w:color w:val="000000" w:themeColor="text1"/>
        </w:rPr>
        <w:t xml:space="preserve">ndoor Air Quality is the health of the air inside a home. There can be hazards, gases, and particles in the air that can be dangerous or unhealthy for various family members. It is not always easy to tell if a home has good indoor air quality. The air inside a home can actually be worse for a person’s health than the air outdoors. Most people spend more than half their lives inside their homes, which is why indoor air quality is so important. </w:t>
      </w:r>
    </w:p>
    <w:p w14:paraId="76A6D0E8" w14:textId="77777777" w:rsidR="003854EA" w:rsidRPr="00007F83" w:rsidRDefault="003854EA" w:rsidP="003854EA">
      <w:pPr>
        <w:ind w:left="720" w:right="720"/>
        <w:contextualSpacing/>
        <w:rPr>
          <w:rFonts w:ascii="Helvetica Neue" w:hAnsi="Helvetica Neue"/>
          <w:color w:val="000000" w:themeColor="text1"/>
          <w:sz w:val="16"/>
          <w:szCs w:val="16"/>
        </w:rPr>
      </w:pPr>
    </w:p>
    <w:p w14:paraId="78A944BF" w14:textId="77777777" w:rsidR="003854EA" w:rsidRPr="00007F83" w:rsidRDefault="003854EA" w:rsidP="00007F83">
      <w:pPr>
        <w:ind w:right="720"/>
        <w:contextualSpacing/>
        <w:rPr>
          <w:rFonts w:ascii="Helvetica Neue" w:hAnsi="Helvetica Neue"/>
          <w:color w:val="000000" w:themeColor="text1"/>
        </w:rPr>
      </w:pPr>
      <w:r w:rsidRPr="00007F83">
        <w:rPr>
          <w:rFonts w:ascii="Helvetica Neue" w:hAnsi="Helvetica Neue"/>
          <w:color w:val="000000" w:themeColor="text1"/>
        </w:rPr>
        <w:t>The following is a stakeholder and service provider summary of indoor air quality issues in a home:</w:t>
      </w:r>
    </w:p>
    <w:p w14:paraId="10BF45F5" w14:textId="77777777" w:rsidR="003854EA" w:rsidRPr="00007F83" w:rsidRDefault="003854EA" w:rsidP="003854EA">
      <w:pPr>
        <w:ind w:left="720" w:right="720"/>
        <w:contextualSpacing/>
        <w:rPr>
          <w:rFonts w:ascii="Helvetica Neue" w:hAnsi="Helvetica Neue"/>
          <w:sz w:val="16"/>
          <w:szCs w:val="16"/>
        </w:rPr>
      </w:pPr>
    </w:p>
    <w:p w14:paraId="14EB7124" w14:textId="77777777" w:rsidR="003854EA" w:rsidRPr="00007F83" w:rsidRDefault="003854EA" w:rsidP="00007F83">
      <w:pPr>
        <w:ind w:right="720"/>
        <w:contextualSpacing/>
        <w:rPr>
          <w:rFonts w:ascii="Helvetica Neue" w:hAnsi="Helvetica Neue"/>
        </w:rPr>
      </w:pPr>
      <w:r w:rsidRPr="00007F83">
        <w:rPr>
          <w:rFonts w:ascii="Helvetica Neue" w:hAnsi="Helvetica Neue" w:cs="Arial"/>
          <w:color w:val="009A66"/>
          <w:sz w:val="28"/>
          <w:szCs w:val="28"/>
        </w:rPr>
        <w:t>Lead Poisoning</w:t>
      </w:r>
      <w:r w:rsidRPr="00007F83">
        <w:rPr>
          <w:rFonts w:ascii="Helvetica Neue" w:hAnsi="Helvetica Neue"/>
        </w:rPr>
        <w:t xml:space="preserve">  </w:t>
      </w:r>
    </w:p>
    <w:p w14:paraId="27604134" w14:textId="77777777" w:rsidR="003854EA" w:rsidRPr="00007F83" w:rsidRDefault="003854EA" w:rsidP="00007F83">
      <w:pPr>
        <w:ind w:right="720"/>
        <w:contextualSpacing/>
        <w:rPr>
          <w:rFonts w:ascii="Helvetica Neue" w:hAnsi="Helvetica Neue"/>
        </w:rPr>
      </w:pPr>
      <w:r w:rsidRPr="00007F83">
        <w:rPr>
          <w:rFonts w:ascii="Helvetica Neue" w:hAnsi="Helvetica Neue"/>
        </w:rPr>
        <w:t>Homes or apartments built before 1978 could have lead paint. Dust for old lead paint can get into the air and onto floors, windowsills, and other surfaces. Lead exposure is especially hazardous to children under the age of 6.</w:t>
      </w:r>
    </w:p>
    <w:p w14:paraId="32B23A8A" w14:textId="77777777" w:rsidR="003854EA" w:rsidRPr="00007F83" w:rsidRDefault="003854EA" w:rsidP="003854EA">
      <w:pPr>
        <w:ind w:left="720" w:right="720"/>
        <w:contextualSpacing/>
        <w:rPr>
          <w:rFonts w:ascii="Helvetica Neue" w:hAnsi="Helvetica Neue"/>
          <w:sz w:val="16"/>
          <w:szCs w:val="16"/>
        </w:rPr>
      </w:pPr>
    </w:p>
    <w:p w14:paraId="7A7C8104" w14:textId="77777777" w:rsidR="003854EA" w:rsidRPr="00007F83" w:rsidRDefault="003854EA" w:rsidP="00007F83">
      <w:pPr>
        <w:ind w:right="720"/>
        <w:contextualSpacing/>
        <w:rPr>
          <w:rFonts w:ascii="Helvetica Neue" w:hAnsi="Helvetica Neue" w:cs="Calibri"/>
        </w:rPr>
      </w:pPr>
      <w:r w:rsidRPr="00007F83">
        <w:rPr>
          <w:rFonts w:ascii="Helvetica Neue" w:hAnsi="Helvetica Neue" w:cs="Arial"/>
          <w:color w:val="009A66"/>
          <w:sz w:val="28"/>
          <w:szCs w:val="28"/>
        </w:rPr>
        <w:t>Asthma and Allergies</w:t>
      </w:r>
      <w:r w:rsidRPr="00007F83">
        <w:rPr>
          <w:rFonts w:ascii="Helvetica Neue" w:hAnsi="Helvetica Neue" w:cs="Calibri"/>
        </w:rPr>
        <w:t xml:space="preserve">  </w:t>
      </w:r>
    </w:p>
    <w:p w14:paraId="156E8233" w14:textId="77777777" w:rsidR="003854EA" w:rsidRPr="00007F83" w:rsidRDefault="003854EA" w:rsidP="00007F83">
      <w:pPr>
        <w:ind w:right="720"/>
        <w:contextualSpacing/>
        <w:rPr>
          <w:rFonts w:ascii="Helvetica Neue" w:hAnsi="Helvetica Neue"/>
        </w:rPr>
      </w:pPr>
      <w:r w:rsidRPr="00007F83">
        <w:rPr>
          <w:rFonts w:ascii="Helvetica Neue" w:hAnsi="Helvetica Neue" w:cs="Calibri"/>
        </w:rPr>
        <w:t xml:space="preserve">Asthma is a lung disease that can be caused by indoor air pollution. An asthma attack is </w:t>
      </w:r>
      <w:r w:rsidRPr="00007F83">
        <w:rPr>
          <w:rFonts w:ascii="Helvetica Neue" w:hAnsi="Helvetica Neue"/>
        </w:rPr>
        <w:t xml:space="preserve">when a person with asthma has extra </w:t>
      </w:r>
      <w:r w:rsidRPr="00007F83">
        <w:rPr>
          <w:rFonts w:ascii="Helvetica Neue" w:hAnsi="Helvetica Neue" w:cs="Calibri"/>
        </w:rPr>
        <w:t xml:space="preserve">difficulty breathing. </w:t>
      </w:r>
      <w:r w:rsidRPr="00007F83">
        <w:rPr>
          <w:rFonts w:ascii="Helvetica Neue" w:hAnsi="Helvetica Neue"/>
        </w:rPr>
        <w:t xml:space="preserve">An allergy is an immune response or </w:t>
      </w:r>
      <w:r w:rsidRPr="00007F83">
        <w:rPr>
          <w:rFonts w:ascii="Helvetica Neue" w:hAnsi="Helvetica Neue" w:cs="Calibri"/>
        </w:rPr>
        <w:t xml:space="preserve">reaction to substances usually </w:t>
      </w:r>
      <w:r w:rsidRPr="00007F83">
        <w:rPr>
          <w:rFonts w:ascii="Helvetica Neue" w:hAnsi="Helvetica Neue"/>
        </w:rPr>
        <w:t xml:space="preserve">not harmful. Many people have allergies to pets, pollen, mold, and chemicals. </w:t>
      </w:r>
    </w:p>
    <w:p w14:paraId="4B8588DD" w14:textId="77777777" w:rsidR="003854EA" w:rsidRPr="00007F83" w:rsidRDefault="003854EA" w:rsidP="003854EA">
      <w:pPr>
        <w:ind w:left="720" w:right="720"/>
        <w:contextualSpacing/>
        <w:rPr>
          <w:rFonts w:ascii="Helvetica Neue" w:hAnsi="Helvetica Neue"/>
          <w:color w:val="000000" w:themeColor="text1"/>
          <w:sz w:val="16"/>
          <w:szCs w:val="16"/>
        </w:rPr>
      </w:pPr>
    </w:p>
    <w:p w14:paraId="5CE051D0" w14:textId="77777777" w:rsidR="003854EA" w:rsidRPr="00007F83" w:rsidRDefault="003854EA" w:rsidP="00007F83">
      <w:pPr>
        <w:ind w:right="720"/>
        <w:contextualSpacing/>
        <w:rPr>
          <w:rFonts w:ascii="Helvetica Neue" w:hAnsi="Helvetica Neue"/>
          <w:color w:val="000000" w:themeColor="text1"/>
        </w:rPr>
      </w:pPr>
      <w:r w:rsidRPr="00007F83">
        <w:rPr>
          <w:rFonts w:ascii="Helvetica Neue" w:hAnsi="Helvetica Neue" w:cs="Arial"/>
          <w:color w:val="009A66"/>
          <w:sz w:val="28"/>
          <w:szCs w:val="28"/>
        </w:rPr>
        <w:t>Mold &amp; Moisture</w:t>
      </w:r>
      <w:r w:rsidRPr="00007F83">
        <w:rPr>
          <w:rFonts w:ascii="Helvetica Neue" w:hAnsi="Helvetica Neue"/>
          <w:color w:val="000000" w:themeColor="text1"/>
        </w:rPr>
        <w:t xml:space="preserve">  </w:t>
      </w:r>
    </w:p>
    <w:p w14:paraId="24AF7600" w14:textId="77777777" w:rsidR="003854EA" w:rsidRPr="00007F83" w:rsidRDefault="003854EA" w:rsidP="00007F83">
      <w:pPr>
        <w:ind w:right="720"/>
        <w:contextualSpacing/>
        <w:rPr>
          <w:rFonts w:ascii="Helvetica Neue" w:hAnsi="Helvetica Neue" w:cs="Calibri"/>
        </w:rPr>
      </w:pPr>
      <w:r w:rsidRPr="00007F83">
        <w:rPr>
          <w:rFonts w:ascii="Helvetica Neue" w:hAnsi="Helvetica Neue"/>
        </w:rPr>
        <w:t xml:space="preserve">Mold is a kind of fungus. It grows in wet or damp </w:t>
      </w:r>
      <w:r w:rsidRPr="00007F83">
        <w:rPr>
          <w:rFonts w:ascii="Helvetica Neue" w:hAnsi="Helvetica Neue" w:cs="Calibri"/>
        </w:rPr>
        <w:t xml:space="preserve">places and it often makes the indoor air smell musty. </w:t>
      </w:r>
      <w:r w:rsidRPr="00007F83">
        <w:rPr>
          <w:rFonts w:ascii="Helvetica Neue" w:hAnsi="Helvetica Neue"/>
        </w:rPr>
        <w:t>It produces spores</w:t>
      </w:r>
      <w:r w:rsidRPr="00007F83">
        <w:rPr>
          <w:rFonts w:ascii="Helvetica Neue" w:hAnsi="Helvetica Neue"/>
          <w:w w:val="99"/>
        </w:rPr>
        <w:t xml:space="preserve"> </w:t>
      </w:r>
      <w:r w:rsidRPr="00007F83">
        <w:rPr>
          <w:rFonts w:ascii="Helvetica Neue" w:hAnsi="Helvetica Neue" w:cs="Calibri"/>
        </w:rPr>
        <w:t>that float in the air and adhere to surfaces in humid or moist areas of a home. Mold is an asthma and allergy trigger.</w:t>
      </w:r>
    </w:p>
    <w:p w14:paraId="7A4EA4E1" w14:textId="77777777" w:rsidR="003854EA" w:rsidRPr="00007F83" w:rsidRDefault="003854EA" w:rsidP="003854EA">
      <w:pPr>
        <w:ind w:left="720" w:right="720"/>
        <w:contextualSpacing/>
        <w:rPr>
          <w:rFonts w:ascii="Helvetica Neue" w:hAnsi="Helvetica Neue" w:cs="Calibri"/>
          <w:sz w:val="16"/>
          <w:szCs w:val="16"/>
        </w:rPr>
      </w:pPr>
    </w:p>
    <w:p w14:paraId="3618457F" w14:textId="77777777" w:rsidR="003854EA" w:rsidRPr="00007F83" w:rsidRDefault="003854EA" w:rsidP="00007F83">
      <w:pPr>
        <w:ind w:right="720"/>
        <w:contextualSpacing/>
        <w:rPr>
          <w:rFonts w:ascii="Helvetica Neue" w:hAnsi="Helvetica Neue" w:cs="Calibri"/>
        </w:rPr>
      </w:pPr>
      <w:r w:rsidRPr="00007F83">
        <w:rPr>
          <w:rFonts w:ascii="Helvetica Neue" w:hAnsi="Helvetica Neue" w:cs="Arial"/>
          <w:color w:val="009A66"/>
          <w:sz w:val="28"/>
          <w:szCs w:val="28"/>
        </w:rPr>
        <w:t>Carbon Monoxide</w:t>
      </w:r>
      <w:r w:rsidRPr="00007F83">
        <w:rPr>
          <w:rFonts w:ascii="Helvetica Neue" w:hAnsi="Helvetica Neue" w:cs="Calibri"/>
        </w:rPr>
        <w:t xml:space="preserve">  </w:t>
      </w:r>
    </w:p>
    <w:p w14:paraId="5C2EF96B" w14:textId="77777777" w:rsidR="003854EA" w:rsidRPr="00007F83" w:rsidRDefault="003854EA" w:rsidP="00007F83">
      <w:pPr>
        <w:ind w:right="720"/>
        <w:contextualSpacing/>
        <w:rPr>
          <w:rFonts w:ascii="Helvetica Neue" w:hAnsi="Helvetica Neue" w:cs="Calibri"/>
        </w:rPr>
      </w:pPr>
      <w:r w:rsidRPr="00007F83">
        <w:rPr>
          <w:rFonts w:ascii="Helvetica Neue" w:hAnsi="Helvetica Neue" w:cs="Calibri"/>
        </w:rPr>
        <w:t xml:space="preserve">Carbon monoxide (CO) is a deadly gas that is invisible and undetectable without a CO detector and alarm. CO can come from car </w:t>
      </w:r>
      <w:r w:rsidRPr="00007F83">
        <w:rPr>
          <w:rFonts w:ascii="Helvetica Neue" w:hAnsi="Helvetica Neue"/>
        </w:rPr>
        <w:t>exhaust, fireplaces, and from other fuel burning appliances that aren’t working right such as a furnace or</w:t>
      </w:r>
      <w:r w:rsidRPr="00007F83">
        <w:rPr>
          <w:rFonts w:ascii="Helvetica Neue" w:hAnsi="Helvetica Neue"/>
          <w:w w:val="99"/>
        </w:rPr>
        <w:t xml:space="preserve"> </w:t>
      </w:r>
      <w:r w:rsidRPr="00007F83">
        <w:rPr>
          <w:rFonts w:ascii="Helvetica Neue" w:hAnsi="Helvetica Neue" w:cs="Calibri"/>
        </w:rPr>
        <w:t xml:space="preserve">gas stove. </w:t>
      </w:r>
    </w:p>
    <w:p w14:paraId="11236760" w14:textId="77777777" w:rsidR="003854EA" w:rsidRPr="00007F83" w:rsidRDefault="003854EA" w:rsidP="003854EA">
      <w:pPr>
        <w:ind w:left="720" w:right="720"/>
        <w:contextualSpacing/>
        <w:rPr>
          <w:rFonts w:ascii="Helvetica Neue" w:hAnsi="Helvetica Neue"/>
          <w:color w:val="000000" w:themeColor="text1"/>
          <w:sz w:val="16"/>
          <w:szCs w:val="16"/>
        </w:rPr>
      </w:pPr>
    </w:p>
    <w:p w14:paraId="164177C3" w14:textId="77777777" w:rsidR="003854EA" w:rsidRPr="00007F83" w:rsidRDefault="003854EA" w:rsidP="00007F83">
      <w:pPr>
        <w:ind w:right="720"/>
        <w:contextualSpacing/>
        <w:rPr>
          <w:rFonts w:ascii="Helvetica Neue" w:hAnsi="Helvetica Neue"/>
        </w:rPr>
      </w:pPr>
      <w:r w:rsidRPr="00007F83">
        <w:rPr>
          <w:rFonts w:ascii="Helvetica Neue" w:hAnsi="Helvetica Neue" w:cs="Arial"/>
          <w:color w:val="009A66"/>
          <w:sz w:val="28"/>
          <w:szCs w:val="28"/>
        </w:rPr>
        <w:t>Radon</w:t>
      </w:r>
      <w:r w:rsidRPr="00007F83">
        <w:rPr>
          <w:rFonts w:ascii="Helvetica Neue" w:hAnsi="Helvetica Neue"/>
        </w:rPr>
        <w:t xml:space="preserve">  </w:t>
      </w:r>
    </w:p>
    <w:p w14:paraId="689C3BEB" w14:textId="77777777" w:rsidR="003854EA" w:rsidRPr="00007F83" w:rsidRDefault="003854EA" w:rsidP="00007F83">
      <w:pPr>
        <w:ind w:right="720"/>
        <w:contextualSpacing/>
        <w:rPr>
          <w:rFonts w:ascii="Helvetica Neue" w:hAnsi="Helvetica Neue"/>
        </w:rPr>
      </w:pPr>
      <w:r w:rsidRPr="00007F83">
        <w:rPr>
          <w:rFonts w:ascii="Helvetica Neue" w:hAnsi="Helvetica Neue"/>
        </w:rPr>
        <w:t xml:space="preserve">Radon is poisonous gas that can cause lung cancer and cannot be seen or smelled. It comes from the ground below a home. It enters a home through cracks in floor slabs and basement or foundation walls. </w:t>
      </w:r>
    </w:p>
    <w:p w14:paraId="4CB39C88" w14:textId="77777777" w:rsidR="003854EA" w:rsidRPr="00007F83" w:rsidRDefault="003854EA" w:rsidP="003854EA">
      <w:pPr>
        <w:ind w:left="720" w:right="720"/>
        <w:contextualSpacing/>
        <w:rPr>
          <w:rFonts w:ascii="Helvetica Neue" w:hAnsi="Helvetica Neue"/>
          <w:sz w:val="16"/>
          <w:szCs w:val="16"/>
        </w:rPr>
      </w:pPr>
    </w:p>
    <w:p w14:paraId="2188F868" w14:textId="77777777" w:rsidR="003854EA" w:rsidRPr="00007F83" w:rsidRDefault="003854EA" w:rsidP="00007F83">
      <w:pPr>
        <w:ind w:right="720"/>
        <w:contextualSpacing/>
        <w:rPr>
          <w:rFonts w:ascii="Helvetica Neue" w:hAnsi="Helvetica Neue"/>
        </w:rPr>
      </w:pPr>
      <w:r w:rsidRPr="00007F83">
        <w:rPr>
          <w:rFonts w:ascii="Helvetica Neue" w:hAnsi="Helvetica Neue" w:cs="Arial"/>
          <w:color w:val="009A66"/>
          <w:sz w:val="28"/>
          <w:szCs w:val="28"/>
        </w:rPr>
        <w:t>Pests</w:t>
      </w:r>
      <w:r w:rsidRPr="00007F83">
        <w:rPr>
          <w:rFonts w:ascii="Helvetica Neue" w:hAnsi="Helvetica Neue"/>
        </w:rPr>
        <w:t xml:space="preserve">  </w:t>
      </w:r>
    </w:p>
    <w:p w14:paraId="1EAE6FF2" w14:textId="77777777" w:rsidR="003854EA" w:rsidRPr="00007F83" w:rsidRDefault="003854EA" w:rsidP="00007F83">
      <w:pPr>
        <w:ind w:right="720"/>
        <w:contextualSpacing/>
        <w:rPr>
          <w:rFonts w:ascii="Helvetica Neue" w:hAnsi="Helvetica Neue" w:cs="Calibri"/>
        </w:rPr>
      </w:pPr>
      <w:r w:rsidRPr="00007F83">
        <w:rPr>
          <w:rFonts w:ascii="Helvetica Neue" w:hAnsi="Helvetica Neue" w:cs="Calibri"/>
        </w:rPr>
        <w:t xml:space="preserve">Pests are unwanted living things in or around a home. </w:t>
      </w:r>
      <w:r w:rsidRPr="00007F83">
        <w:rPr>
          <w:rFonts w:ascii="Helvetica Neue" w:hAnsi="Helvetica Neue" w:cs="Calibri"/>
          <w:spacing w:val="-5"/>
        </w:rPr>
        <w:t>P</w:t>
      </w:r>
      <w:r w:rsidRPr="00007F83">
        <w:rPr>
          <w:rFonts w:ascii="Helvetica Neue" w:hAnsi="Helvetica Neue" w:cs="Calibri"/>
        </w:rPr>
        <w:t>e</w:t>
      </w:r>
      <w:r w:rsidRPr="00007F83">
        <w:rPr>
          <w:rFonts w:ascii="Helvetica Neue" w:hAnsi="Helvetica Neue" w:cs="Calibri"/>
          <w:spacing w:val="-3"/>
        </w:rPr>
        <w:t>s</w:t>
      </w:r>
      <w:r w:rsidRPr="00007F83">
        <w:rPr>
          <w:rFonts w:ascii="Helvetica Neue" w:hAnsi="Helvetica Neue" w:cs="Calibri"/>
        </w:rPr>
        <w:t>ticides</w:t>
      </w:r>
      <w:r w:rsidRPr="00007F83">
        <w:rPr>
          <w:rFonts w:ascii="Helvetica Neue" w:hAnsi="Helvetica Neue" w:cs="Calibri"/>
          <w:spacing w:val="3"/>
        </w:rPr>
        <w:t xml:space="preserve"> </w:t>
      </w:r>
      <w:r w:rsidRPr="00007F83">
        <w:rPr>
          <w:rFonts w:ascii="Helvetica Neue" w:hAnsi="Helvetica Neue" w:cs="Calibri"/>
          <w:spacing w:val="-2"/>
        </w:rPr>
        <w:t>c</w:t>
      </w:r>
      <w:r w:rsidRPr="00007F83">
        <w:rPr>
          <w:rFonts w:ascii="Helvetica Neue" w:hAnsi="Helvetica Neue" w:cs="Calibri"/>
        </w:rPr>
        <w:t>an</w:t>
      </w:r>
      <w:r w:rsidRPr="00007F83">
        <w:rPr>
          <w:rFonts w:ascii="Helvetica Neue" w:hAnsi="Helvetica Neue" w:cs="Calibri"/>
          <w:spacing w:val="4"/>
        </w:rPr>
        <w:t xml:space="preserve"> </w:t>
      </w:r>
      <w:r w:rsidRPr="00007F83">
        <w:rPr>
          <w:rFonts w:ascii="Helvetica Neue" w:hAnsi="Helvetica Neue" w:cs="Calibri"/>
        </w:rPr>
        <w:t>help</w:t>
      </w:r>
      <w:r w:rsidRPr="00007F83">
        <w:rPr>
          <w:rFonts w:ascii="Helvetica Neue" w:hAnsi="Helvetica Neue" w:cs="Calibri"/>
          <w:spacing w:val="4"/>
        </w:rPr>
        <w:t xml:space="preserve"> </w:t>
      </w:r>
      <w:r w:rsidRPr="00007F83">
        <w:rPr>
          <w:rFonts w:ascii="Helvetica Neue" w:hAnsi="Helvetica Neue" w:cs="Calibri"/>
        </w:rPr>
        <w:t>fig</w:t>
      </w:r>
      <w:r w:rsidRPr="00007F83">
        <w:rPr>
          <w:rFonts w:ascii="Helvetica Neue" w:hAnsi="Helvetica Neue" w:cs="Calibri"/>
          <w:spacing w:val="-3"/>
        </w:rPr>
        <w:t>h</w:t>
      </w:r>
      <w:r w:rsidRPr="00007F83">
        <w:rPr>
          <w:rFonts w:ascii="Helvetica Neue" w:hAnsi="Helvetica Neue" w:cs="Calibri"/>
        </w:rPr>
        <w:t>t pests</w:t>
      </w:r>
      <w:r w:rsidRPr="00007F83">
        <w:rPr>
          <w:rFonts w:ascii="Helvetica Neue" w:hAnsi="Helvetica Neue" w:cs="Calibri"/>
          <w:spacing w:val="4"/>
        </w:rPr>
        <w:t>, b</w:t>
      </w:r>
      <w:r w:rsidRPr="00007F83">
        <w:rPr>
          <w:rFonts w:ascii="Helvetica Neue" w:hAnsi="Helvetica Neue" w:cs="Calibri"/>
        </w:rPr>
        <w:t>ut</w:t>
      </w:r>
      <w:r w:rsidRPr="00007F83">
        <w:rPr>
          <w:rFonts w:ascii="Helvetica Neue" w:hAnsi="Helvetica Neue" w:cs="Calibri"/>
          <w:spacing w:val="4"/>
        </w:rPr>
        <w:t xml:space="preserve"> </w:t>
      </w:r>
      <w:r w:rsidRPr="00007F83">
        <w:rPr>
          <w:rFonts w:ascii="Helvetica Neue" w:hAnsi="Helvetica Neue" w:cs="Calibri"/>
        </w:rPr>
        <w:t>th</w:t>
      </w:r>
      <w:r w:rsidRPr="00007F83">
        <w:rPr>
          <w:rFonts w:ascii="Helvetica Neue" w:hAnsi="Helvetica Neue" w:cs="Calibri"/>
          <w:spacing w:val="-2"/>
        </w:rPr>
        <w:t>e</w:t>
      </w:r>
      <w:r w:rsidRPr="00007F83">
        <w:rPr>
          <w:rFonts w:ascii="Helvetica Neue" w:hAnsi="Helvetica Neue" w:cs="Calibri"/>
        </w:rPr>
        <w:t>y</w:t>
      </w:r>
      <w:r w:rsidRPr="00007F83">
        <w:rPr>
          <w:rFonts w:ascii="Helvetica Neue" w:hAnsi="Helvetica Neue" w:cs="Calibri"/>
          <w:spacing w:val="4"/>
        </w:rPr>
        <w:t xml:space="preserve"> </w:t>
      </w:r>
      <w:r w:rsidRPr="00007F83">
        <w:rPr>
          <w:rFonts w:ascii="Helvetica Neue" w:hAnsi="Helvetica Neue" w:cs="Calibri"/>
          <w:spacing w:val="-2"/>
        </w:rPr>
        <w:t>c</w:t>
      </w:r>
      <w:r w:rsidRPr="00007F83">
        <w:rPr>
          <w:rFonts w:ascii="Helvetica Neue" w:hAnsi="Helvetica Neue" w:cs="Calibri"/>
        </w:rPr>
        <w:t xml:space="preserve">an </w:t>
      </w:r>
      <w:r w:rsidRPr="00007F83">
        <w:rPr>
          <w:rFonts w:ascii="Helvetica Neue" w:hAnsi="Helvetica Neue"/>
        </w:rPr>
        <w:t>also</w:t>
      </w:r>
      <w:r w:rsidRPr="00007F83">
        <w:rPr>
          <w:rFonts w:ascii="Helvetica Neue" w:hAnsi="Helvetica Neue"/>
          <w:spacing w:val="3"/>
        </w:rPr>
        <w:t xml:space="preserve"> </w:t>
      </w:r>
      <w:r w:rsidRPr="00007F83">
        <w:rPr>
          <w:rFonts w:ascii="Helvetica Neue" w:hAnsi="Helvetica Neue"/>
        </w:rPr>
        <w:t>be</w:t>
      </w:r>
      <w:r w:rsidRPr="00007F83">
        <w:rPr>
          <w:rFonts w:ascii="Helvetica Neue" w:hAnsi="Helvetica Neue"/>
          <w:spacing w:val="4"/>
        </w:rPr>
        <w:t xml:space="preserve"> </w:t>
      </w:r>
      <w:r w:rsidRPr="00007F83">
        <w:rPr>
          <w:rFonts w:ascii="Helvetica Neue" w:hAnsi="Helvetica Neue"/>
        </w:rPr>
        <w:t>dan</w:t>
      </w:r>
      <w:r w:rsidRPr="00007F83">
        <w:rPr>
          <w:rFonts w:ascii="Helvetica Neue" w:hAnsi="Helvetica Neue"/>
          <w:spacing w:val="-2"/>
        </w:rPr>
        <w:t>g</w:t>
      </w:r>
      <w:r w:rsidRPr="00007F83">
        <w:rPr>
          <w:rFonts w:ascii="Helvetica Neue" w:hAnsi="Helvetica Neue"/>
        </w:rPr>
        <w:t>e</w:t>
      </w:r>
      <w:r w:rsidRPr="00007F83">
        <w:rPr>
          <w:rFonts w:ascii="Helvetica Neue" w:hAnsi="Helvetica Neue"/>
          <w:spacing w:val="-5"/>
        </w:rPr>
        <w:t>r</w:t>
      </w:r>
      <w:r w:rsidRPr="00007F83">
        <w:rPr>
          <w:rFonts w:ascii="Helvetica Neue" w:hAnsi="Helvetica Neue"/>
        </w:rPr>
        <w:t>ous</w:t>
      </w:r>
      <w:r w:rsidRPr="00007F83">
        <w:rPr>
          <w:rFonts w:ascii="Helvetica Neue" w:hAnsi="Helvetica Neue"/>
          <w:spacing w:val="3"/>
        </w:rPr>
        <w:t xml:space="preserve"> </w:t>
      </w:r>
      <w:r w:rsidRPr="00007F83">
        <w:rPr>
          <w:rFonts w:ascii="Helvetica Neue" w:hAnsi="Helvetica Neue"/>
          <w:spacing w:val="-3"/>
        </w:rPr>
        <w:t>t</w:t>
      </w:r>
      <w:r w:rsidRPr="00007F83">
        <w:rPr>
          <w:rFonts w:ascii="Helvetica Neue" w:hAnsi="Helvetica Neue"/>
        </w:rPr>
        <w:t>o</w:t>
      </w:r>
      <w:r w:rsidRPr="00007F83">
        <w:rPr>
          <w:rFonts w:ascii="Helvetica Neue" w:hAnsi="Helvetica Neue"/>
          <w:spacing w:val="4"/>
        </w:rPr>
        <w:t xml:space="preserve"> </w:t>
      </w:r>
      <w:r w:rsidRPr="00007F83">
        <w:rPr>
          <w:rFonts w:ascii="Helvetica Neue" w:hAnsi="Helvetica Neue"/>
        </w:rPr>
        <w:t>use</w:t>
      </w:r>
      <w:r w:rsidRPr="00007F83">
        <w:rPr>
          <w:rFonts w:ascii="Helvetica Neue" w:hAnsi="Helvetica Neue"/>
          <w:spacing w:val="3"/>
        </w:rPr>
        <w:t xml:space="preserve"> </w:t>
      </w:r>
      <w:r w:rsidRPr="00007F83">
        <w:rPr>
          <w:rFonts w:ascii="Helvetica Neue" w:hAnsi="Helvetica Neue"/>
          <w:spacing w:val="-3"/>
        </w:rPr>
        <w:t>a</w:t>
      </w:r>
      <w:r w:rsidRPr="00007F83">
        <w:rPr>
          <w:rFonts w:ascii="Helvetica Neue" w:hAnsi="Helvetica Neue"/>
        </w:rPr>
        <w:t>t</w:t>
      </w:r>
      <w:r w:rsidRPr="00007F83">
        <w:rPr>
          <w:rFonts w:ascii="Helvetica Neue" w:hAnsi="Helvetica Neue"/>
          <w:spacing w:val="4"/>
        </w:rPr>
        <w:t xml:space="preserve"> </w:t>
      </w:r>
      <w:r w:rsidRPr="00007F83">
        <w:rPr>
          <w:rFonts w:ascii="Helvetica Neue" w:hAnsi="Helvetica Neue"/>
        </w:rPr>
        <w:t>home and can contribute to poor indoor air quality.</w:t>
      </w:r>
    </w:p>
    <w:p w14:paraId="2509594D" w14:textId="77777777" w:rsidR="003854EA" w:rsidRPr="00007F83" w:rsidRDefault="003854EA" w:rsidP="003854EA">
      <w:pPr>
        <w:ind w:left="720" w:right="720"/>
        <w:contextualSpacing/>
        <w:rPr>
          <w:rFonts w:ascii="Helvetica Neue" w:hAnsi="Helvetica Neue" w:cs="Calibri"/>
          <w:sz w:val="16"/>
          <w:szCs w:val="16"/>
        </w:rPr>
      </w:pPr>
    </w:p>
    <w:p w14:paraId="20B3F47D" w14:textId="77777777" w:rsidR="00007F83" w:rsidRPr="00007F83" w:rsidRDefault="00007F83" w:rsidP="00007F83">
      <w:pPr>
        <w:ind w:right="720"/>
        <w:contextualSpacing/>
        <w:rPr>
          <w:rFonts w:ascii="Helvetica Neue" w:hAnsi="Helvetica Neue" w:cs="Arial"/>
          <w:color w:val="009A66"/>
          <w:sz w:val="28"/>
          <w:szCs w:val="28"/>
        </w:rPr>
      </w:pPr>
    </w:p>
    <w:p w14:paraId="72B3B643" w14:textId="77777777" w:rsidR="003854EA" w:rsidRPr="00007F83" w:rsidRDefault="003854EA" w:rsidP="00007F83">
      <w:pPr>
        <w:ind w:right="720"/>
        <w:contextualSpacing/>
        <w:rPr>
          <w:rFonts w:ascii="Helvetica Neue" w:hAnsi="Helvetica Neue" w:cs="Arial"/>
          <w:color w:val="009A66"/>
          <w:sz w:val="28"/>
          <w:szCs w:val="28"/>
        </w:rPr>
      </w:pPr>
      <w:r w:rsidRPr="00007F83">
        <w:rPr>
          <w:rFonts w:ascii="Helvetica Neue" w:hAnsi="Helvetica Neue" w:cs="Arial"/>
          <w:color w:val="009A66"/>
          <w:sz w:val="28"/>
          <w:szCs w:val="28"/>
        </w:rPr>
        <w:t>Household Chemicals</w:t>
      </w:r>
    </w:p>
    <w:p w14:paraId="736419A1" w14:textId="77777777" w:rsidR="003854EA" w:rsidRPr="00007F83" w:rsidRDefault="003854EA" w:rsidP="00007F83">
      <w:pPr>
        <w:ind w:right="720"/>
        <w:contextualSpacing/>
        <w:rPr>
          <w:rFonts w:ascii="Helvetica Neue" w:hAnsi="Helvetica Neue"/>
        </w:rPr>
      </w:pPr>
      <w:r w:rsidRPr="00007F83">
        <w:rPr>
          <w:rFonts w:ascii="Helvetica Neue" w:hAnsi="Helvetica Neue"/>
        </w:rPr>
        <w:t>Many household products can pollute the indoor air if they are not used correctly</w:t>
      </w:r>
      <w:r w:rsidRPr="00007F83">
        <w:rPr>
          <w:rFonts w:ascii="Helvetica Neue" w:hAnsi="Helvetica Neue" w:cs="Calibri"/>
        </w:rPr>
        <w:t>.</w:t>
      </w:r>
      <w:r w:rsidRPr="00007F83">
        <w:rPr>
          <w:rFonts w:ascii="Helvetica Neue" w:hAnsi="Helvetica Neue"/>
        </w:rPr>
        <w:t xml:space="preserve"> Chlorine bleach, cleaning products, alcohol, thinner, and varnish are a few examples. </w:t>
      </w:r>
      <w:r w:rsidRPr="00007F83">
        <w:rPr>
          <w:rFonts w:ascii="Helvetica Neue" w:hAnsi="Helvetica Neue" w:cs="Calibri"/>
        </w:rPr>
        <w:t xml:space="preserve">Hobbies and projects like sanding, painting, welding </w:t>
      </w:r>
      <w:r w:rsidRPr="00007F83">
        <w:rPr>
          <w:rFonts w:ascii="Helvetica Neue" w:hAnsi="Helvetica Neue"/>
        </w:rPr>
        <w:t>or gluing can pollute the air with dust or harmful chemicals.</w:t>
      </w:r>
    </w:p>
    <w:p w14:paraId="623827E7" w14:textId="77777777" w:rsidR="003854EA" w:rsidRPr="00007F83" w:rsidRDefault="003854EA" w:rsidP="003854EA">
      <w:pPr>
        <w:ind w:left="720" w:right="720"/>
        <w:contextualSpacing/>
        <w:rPr>
          <w:rFonts w:ascii="Helvetica Neue" w:hAnsi="Helvetica Neue"/>
          <w:sz w:val="16"/>
          <w:szCs w:val="16"/>
        </w:rPr>
      </w:pPr>
    </w:p>
    <w:p w14:paraId="1F5FB0D9" w14:textId="77777777" w:rsidR="003854EA" w:rsidRPr="00007F83" w:rsidRDefault="003854EA" w:rsidP="00007F83">
      <w:pPr>
        <w:ind w:right="720"/>
        <w:contextualSpacing/>
        <w:rPr>
          <w:rFonts w:ascii="Helvetica Neue" w:hAnsi="Helvetica Neue" w:cs="Arial"/>
          <w:color w:val="009A66"/>
          <w:sz w:val="28"/>
          <w:szCs w:val="28"/>
        </w:rPr>
      </w:pPr>
      <w:r w:rsidRPr="00007F83">
        <w:rPr>
          <w:rFonts w:ascii="Helvetica Neue" w:hAnsi="Helvetica Neue" w:cs="Arial"/>
          <w:color w:val="009A66"/>
          <w:sz w:val="28"/>
          <w:szCs w:val="28"/>
        </w:rPr>
        <w:t>Asbestos</w:t>
      </w:r>
    </w:p>
    <w:p w14:paraId="351025D6" w14:textId="1B63F80E" w:rsidR="00007F83" w:rsidRPr="00007F83" w:rsidRDefault="003854EA" w:rsidP="00007F83">
      <w:pPr>
        <w:ind w:right="720"/>
        <w:contextualSpacing/>
        <w:rPr>
          <w:rFonts w:ascii="Helvetica Neue" w:hAnsi="Helvetica Neue" w:cs="Calibri"/>
          <w:color w:val="0079C1"/>
        </w:rPr>
      </w:pPr>
      <w:r w:rsidRPr="00007F83">
        <w:rPr>
          <w:rFonts w:ascii="Helvetica Neue" w:hAnsi="Helvetica Neue"/>
        </w:rPr>
        <w:t xml:space="preserve">Asbestos was used in homes in the past because it has </w:t>
      </w:r>
      <w:r w:rsidRPr="00007F83">
        <w:rPr>
          <w:rFonts w:ascii="Helvetica Neue" w:hAnsi="Helvetica Neue" w:cs="Calibri"/>
        </w:rPr>
        <w:t xml:space="preserve">great thermal and fire-resistance. Asbestos fibers are dangerous </w:t>
      </w:r>
      <w:r w:rsidRPr="00007F83">
        <w:rPr>
          <w:rFonts w:ascii="Helvetica Neue" w:hAnsi="Helvetica Neue"/>
        </w:rPr>
        <w:t xml:space="preserve">if they get into the air and are inhaled. Asbestos can cause serious long term health problems including lung cancer. </w:t>
      </w:r>
      <w:r w:rsidRPr="00007F83">
        <w:rPr>
          <w:rFonts w:ascii="Helvetica Neue" w:hAnsi="Helvetica Neue" w:cs="Calibri"/>
        </w:rPr>
        <w:t>Asbestos is commonly found in materials such as roofing</w:t>
      </w:r>
      <w:r w:rsidRPr="00007F83">
        <w:rPr>
          <w:rFonts w:ascii="Helvetica Neue" w:hAnsi="Helvetica Neue" w:cs="Calibri"/>
          <w:w w:val="99"/>
        </w:rPr>
        <w:t xml:space="preserve"> </w:t>
      </w:r>
      <w:r w:rsidRPr="00007F83">
        <w:rPr>
          <w:rFonts w:ascii="Helvetica Neue" w:hAnsi="Helvetica Neue" w:cs="Calibri"/>
        </w:rPr>
        <w:t xml:space="preserve">shingles and siding; floor tiles and vinyl flooring, backing and mastic; textured and spray-on ceilings </w:t>
      </w:r>
      <w:r w:rsidRPr="00007F83">
        <w:rPr>
          <w:rFonts w:ascii="Helvetica Neue" w:hAnsi="Helvetica Neue"/>
        </w:rPr>
        <w:t>and paints; pipe coverings, thermal insulation,</w:t>
      </w:r>
      <w:r w:rsidRPr="00007F83">
        <w:rPr>
          <w:rFonts w:ascii="Helvetica Neue" w:hAnsi="Helvetica Neue" w:cs="Calibri"/>
        </w:rPr>
        <w:t xml:space="preserve"> and fireproofing. Asbestos should only be removed or repaired by a licensed professional and not by a homeowner or renter. More information is available by visiting the EPA Asbestos information website at: </w:t>
      </w:r>
      <w:hyperlink r:id="rId38" w:history="1">
        <w:r w:rsidRPr="00007F83">
          <w:rPr>
            <w:rStyle w:val="Hyperlink"/>
            <w:rFonts w:ascii="Helvetica Neue" w:hAnsi="Helvetica Neue" w:cs="Calibri"/>
            <w:color w:val="0079C1"/>
          </w:rPr>
          <w:t>www.epa.gov/asbestos</w:t>
        </w:r>
      </w:hyperlink>
      <w:r w:rsidRPr="00007F83">
        <w:rPr>
          <w:rFonts w:ascii="Helvetica Neue" w:hAnsi="Helvetica Neue" w:cs="Calibri"/>
          <w:color w:val="0079C1"/>
        </w:rPr>
        <w:t xml:space="preserve"> </w:t>
      </w:r>
    </w:p>
    <w:p w14:paraId="652FDEA4" w14:textId="77777777" w:rsidR="00007F83" w:rsidRPr="00007F83" w:rsidRDefault="00007F83">
      <w:pPr>
        <w:rPr>
          <w:rFonts w:ascii="Helvetica Neue" w:hAnsi="Helvetica Neue" w:cs="Calibri"/>
          <w:color w:val="0079C1"/>
        </w:rPr>
      </w:pPr>
      <w:r w:rsidRPr="00007F83">
        <w:rPr>
          <w:rFonts w:ascii="Helvetica Neue" w:hAnsi="Helvetica Neue" w:cs="Calibri"/>
          <w:color w:val="0079C1"/>
        </w:rPr>
        <w:br w:type="page"/>
      </w:r>
    </w:p>
    <w:p w14:paraId="43D9B33F" w14:textId="4F6BA60F" w:rsidR="00007F83" w:rsidRPr="00007F83" w:rsidRDefault="00007F83" w:rsidP="00007F83">
      <w:pPr>
        <w:spacing w:line="276" w:lineRule="auto"/>
        <w:rPr>
          <w:rFonts w:ascii="Helvetica Neue" w:hAnsi="Helvetica Neue"/>
          <w:b/>
          <w:sz w:val="32"/>
        </w:rPr>
      </w:pPr>
      <w:r w:rsidRPr="00007F83">
        <w:rPr>
          <w:rFonts w:ascii="Helvetica Neue" w:hAnsi="Helvetica Neue"/>
          <w:b/>
          <w:sz w:val="32"/>
        </w:rPr>
        <w:lastRenderedPageBreak/>
        <w:t>Checklists</w:t>
      </w:r>
    </w:p>
    <w:p w14:paraId="74205660" w14:textId="77777777" w:rsidR="00007F83" w:rsidRPr="00007F83" w:rsidRDefault="00007F83" w:rsidP="00007F83">
      <w:pPr>
        <w:spacing w:line="276" w:lineRule="auto"/>
        <w:rPr>
          <w:rFonts w:ascii="Helvetica Neue" w:hAnsi="Helvetica Neue"/>
          <w:b/>
          <w:sz w:val="32"/>
        </w:rPr>
      </w:pPr>
    </w:p>
    <w:p w14:paraId="3A7C9AB0" w14:textId="77777777" w:rsidR="00007F83" w:rsidRPr="00007F83" w:rsidRDefault="00007F83" w:rsidP="00007F83">
      <w:pPr>
        <w:ind w:left="720" w:right="720"/>
        <w:contextualSpacing/>
        <w:rPr>
          <w:rFonts w:ascii="Helvetica Neue" w:hAnsi="Helvetica Neue"/>
          <w:b/>
          <w:color w:val="0079C1"/>
        </w:rPr>
      </w:pPr>
      <w:r w:rsidRPr="00007F83">
        <w:rPr>
          <w:rFonts w:ascii="Helvetica Neue" w:hAnsi="Helvetica Neue"/>
          <w:b/>
          <w:color w:val="0079C1"/>
        </w:rPr>
        <w:t xml:space="preserve">This room-by-room checklist was developed by the National Healthy Homes Partnership at </w:t>
      </w:r>
      <w:hyperlink r:id="rId39" w:history="1">
        <w:r w:rsidRPr="00007F83">
          <w:rPr>
            <w:rFonts w:ascii="Helvetica Neue" w:hAnsi="Helvetica Neue"/>
            <w:b/>
            <w:color w:val="009A66"/>
            <w:u w:val="single"/>
          </w:rPr>
          <w:t>www.healthyhomespartnership.net</w:t>
        </w:r>
      </w:hyperlink>
      <w:r w:rsidRPr="00007F83">
        <w:rPr>
          <w:rFonts w:ascii="Helvetica Neue" w:hAnsi="Helvetica Neue"/>
          <w:b/>
          <w:color w:val="0079C1"/>
        </w:rPr>
        <w:t xml:space="preserve"> and </w:t>
      </w:r>
      <w:hyperlink r:id="rId40" w:history="1">
        <w:r w:rsidRPr="00007F83">
          <w:rPr>
            <w:rFonts w:ascii="Helvetica Neue" w:hAnsi="Helvetica Neue"/>
            <w:b/>
            <w:color w:val="009A66"/>
            <w:u w:val="single"/>
          </w:rPr>
          <w:t>www.extensionhealthyhomes.org</w:t>
        </w:r>
      </w:hyperlink>
      <w:r w:rsidRPr="00007F83">
        <w:rPr>
          <w:rFonts w:ascii="Helvetica Neue" w:hAnsi="Helvetica Neue"/>
          <w:b/>
          <w:color w:val="0079C1"/>
        </w:rPr>
        <w:t>.  It is useful for establishing a healthy home assessment protocol with the families you serve.</w:t>
      </w:r>
    </w:p>
    <w:p w14:paraId="59472029" w14:textId="2F3D2AD6" w:rsidR="00007F83" w:rsidRPr="00007F83" w:rsidRDefault="00007F83" w:rsidP="00007F83">
      <w:pPr>
        <w:ind w:left="1440" w:hanging="720"/>
        <w:contextualSpacing/>
        <w:rPr>
          <w:rFonts w:ascii="Helvetica Neue" w:hAnsi="Helvetica Neue"/>
          <w:color w:val="0079C1"/>
        </w:rPr>
      </w:pPr>
    </w:p>
    <w:p w14:paraId="18A9B703" w14:textId="77777777" w:rsidR="00007F83" w:rsidRPr="00007F83" w:rsidRDefault="00007F83" w:rsidP="00007F83">
      <w:pPr>
        <w:ind w:left="1440" w:hanging="720"/>
        <w:contextualSpacing/>
        <w:rPr>
          <w:rFonts w:ascii="Helvetica Neue" w:hAnsi="Helvetica Neue"/>
          <w:b/>
          <w:color w:val="0079C1"/>
        </w:rPr>
      </w:pPr>
    </w:p>
    <w:p w14:paraId="41DEBA11"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Living, Dining, and Family Rooms</w:t>
      </w:r>
    </w:p>
    <w:p w14:paraId="1894FF10" w14:textId="77777777" w:rsidR="00007F83" w:rsidRPr="00007F83" w:rsidRDefault="00007F83" w:rsidP="00007F83">
      <w:pPr>
        <w:numPr>
          <w:ilvl w:val="0"/>
          <w:numId w:val="40"/>
        </w:numPr>
        <w:spacing w:after="200"/>
        <w:ind w:left="1440"/>
        <w:contextualSpacing/>
        <w:rPr>
          <w:rFonts w:ascii="Helvetica Neue" w:hAnsi="Helvetica Neue"/>
          <w:b/>
          <w:i/>
          <w:color w:val="44546A" w:themeColor="text2"/>
          <w:sz w:val="20"/>
          <w:szCs w:val="20"/>
        </w:rPr>
      </w:pPr>
      <w:r w:rsidRPr="00007F83">
        <w:rPr>
          <w:rFonts w:ascii="Helvetica Neue" w:hAnsi="Helvetica Neue"/>
          <w:color w:val="44546A" w:themeColor="text2"/>
          <w:sz w:val="20"/>
          <w:szCs w:val="20"/>
        </w:rPr>
        <w:t>Vacuum carpets regularly to reduce asthma triggers</w:t>
      </w:r>
    </w:p>
    <w:p w14:paraId="2709B6F8" w14:textId="77777777" w:rsidR="00007F83" w:rsidRPr="00007F83" w:rsidRDefault="00007F83" w:rsidP="00007F83">
      <w:pPr>
        <w:numPr>
          <w:ilvl w:val="0"/>
          <w:numId w:val="40"/>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Move blind cords out of reach of children to prevent strangulation</w:t>
      </w:r>
    </w:p>
    <w:p w14:paraId="3ABD1DBD" w14:textId="77777777" w:rsidR="00007F83" w:rsidRPr="00007F83" w:rsidRDefault="00007F83" w:rsidP="00007F83">
      <w:pPr>
        <w:numPr>
          <w:ilvl w:val="0"/>
          <w:numId w:val="40"/>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Avoid leaving food and water out overnight</w:t>
      </w:r>
    </w:p>
    <w:p w14:paraId="042AA6BE" w14:textId="77777777" w:rsidR="00007F83" w:rsidRPr="00007F83" w:rsidRDefault="00007F83" w:rsidP="00007F83">
      <w:pPr>
        <w:numPr>
          <w:ilvl w:val="0"/>
          <w:numId w:val="40"/>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Avoid furniture with sharp edges</w:t>
      </w:r>
    </w:p>
    <w:p w14:paraId="734B7AA5" w14:textId="77777777" w:rsidR="00007F83" w:rsidRPr="00007F83" w:rsidRDefault="00007F83" w:rsidP="00007F83">
      <w:pPr>
        <w:numPr>
          <w:ilvl w:val="0"/>
          <w:numId w:val="40"/>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Check lighting and extension cords for fraying or bare wires</w:t>
      </w:r>
    </w:p>
    <w:p w14:paraId="31AD11EA" w14:textId="77777777" w:rsidR="00007F83" w:rsidRPr="00007F83" w:rsidRDefault="00007F83" w:rsidP="00007F83">
      <w:pPr>
        <w:numPr>
          <w:ilvl w:val="0"/>
          <w:numId w:val="40"/>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Purchase children’s toys that do not have small parts for choking and do not contain lead</w:t>
      </w:r>
    </w:p>
    <w:p w14:paraId="57950F27" w14:textId="77777777" w:rsidR="00007F83" w:rsidRPr="00007F83" w:rsidRDefault="00007F83" w:rsidP="00007F83">
      <w:pPr>
        <w:numPr>
          <w:ilvl w:val="0"/>
          <w:numId w:val="40"/>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Secure heavy items (televisions, bookcases) to walls to prevent tip overs</w:t>
      </w:r>
    </w:p>
    <w:p w14:paraId="0C734082" w14:textId="77777777" w:rsidR="00007F83" w:rsidRPr="00007F83" w:rsidRDefault="00007F83" w:rsidP="00007F83">
      <w:pPr>
        <w:ind w:left="1440" w:hanging="720"/>
        <w:contextualSpacing/>
        <w:rPr>
          <w:rFonts w:ascii="Helvetica Neue" w:hAnsi="Helvetica Neue"/>
          <w:b/>
          <w:i/>
          <w:color w:val="44546A" w:themeColor="text2"/>
          <w:sz w:val="20"/>
          <w:szCs w:val="20"/>
        </w:rPr>
      </w:pPr>
    </w:p>
    <w:p w14:paraId="3C7E7FF0"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Kitchen</w:t>
      </w:r>
    </w:p>
    <w:p w14:paraId="5BFEE351"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Use a range hood (or open window) to ventilate while cooking</w:t>
      </w:r>
    </w:p>
    <w:p w14:paraId="5C637F0E"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Clean up liquids and foods right after spills</w:t>
      </w:r>
    </w:p>
    <w:p w14:paraId="700E13C0"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Keep matches, glassware, knives, and cleaning supplies out of reach of children</w:t>
      </w:r>
    </w:p>
    <w:p w14:paraId="67189A85"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Avoid leaving food and water out overnight</w:t>
      </w:r>
    </w:p>
    <w:p w14:paraId="35ECBE34"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Place Poison Control Hotline number on refrigerator</w:t>
      </w:r>
    </w:p>
    <w:p w14:paraId="56499B38"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Mop floors weekly</w:t>
      </w:r>
    </w:p>
    <w:p w14:paraId="60D49460"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Clean drip pan under refrigerator every year</w:t>
      </w:r>
    </w:p>
    <w:p w14:paraId="564D0954"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Do not allow children to be in kitchen unsupervised when the range or oven is on</w:t>
      </w:r>
    </w:p>
    <w:p w14:paraId="646BCF47" w14:textId="77777777" w:rsidR="00007F83" w:rsidRPr="00007F83" w:rsidRDefault="00007F83" w:rsidP="00007F83">
      <w:pPr>
        <w:ind w:left="1440" w:hanging="720"/>
        <w:contextualSpacing/>
        <w:rPr>
          <w:rFonts w:ascii="Helvetica Neue" w:hAnsi="Helvetica Neue"/>
          <w:b/>
          <w:i/>
          <w:color w:val="44546A" w:themeColor="text2"/>
          <w:sz w:val="20"/>
          <w:szCs w:val="20"/>
        </w:rPr>
      </w:pPr>
    </w:p>
    <w:p w14:paraId="16FBC8FD"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Bedroom(s)</w:t>
      </w:r>
    </w:p>
    <w:p w14:paraId="545A3E7E"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Move blind cords out of reach to prevent strangulation</w:t>
      </w:r>
    </w:p>
    <w:p w14:paraId="251C4489"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Make sure room has a working smoke detector</w:t>
      </w:r>
    </w:p>
    <w:p w14:paraId="487E10AA"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Make sure the hall outside of bedrooms has a working carbon monoxide detector</w:t>
      </w:r>
    </w:p>
    <w:p w14:paraId="27521BE2"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For nurseries, make sure cribs are approved products and have not been recalled</w:t>
      </w:r>
    </w:p>
    <w:p w14:paraId="14046394"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Use mattress and pillow covers to reduce asthma triggers</w:t>
      </w:r>
    </w:p>
    <w:p w14:paraId="076CDA45" w14:textId="77777777" w:rsidR="00007F83" w:rsidRPr="00007F83" w:rsidRDefault="00007F83" w:rsidP="00007F83">
      <w:pPr>
        <w:numPr>
          <w:ilvl w:val="0"/>
          <w:numId w:val="39"/>
        </w:numPr>
        <w:spacing w:after="200"/>
        <w:ind w:left="1440"/>
        <w:contextualSpacing/>
        <w:rPr>
          <w:rFonts w:ascii="Helvetica Neue" w:hAnsi="Helvetica Neue"/>
          <w:b/>
          <w:i/>
          <w:color w:val="44546A" w:themeColor="text2"/>
          <w:sz w:val="20"/>
          <w:szCs w:val="20"/>
        </w:rPr>
      </w:pPr>
      <w:r w:rsidRPr="00007F83">
        <w:rPr>
          <w:rFonts w:ascii="Helvetica Neue" w:hAnsi="Helvetica Neue"/>
          <w:color w:val="44546A" w:themeColor="text2"/>
          <w:sz w:val="20"/>
          <w:szCs w:val="20"/>
        </w:rPr>
        <w:t>Vacuum carpets regularly to reduce asthma triggers</w:t>
      </w:r>
    </w:p>
    <w:p w14:paraId="75FE30B3" w14:textId="77777777" w:rsidR="00007F83" w:rsidRPr="00007F83" w:rsidRDefault="00007F83" w:rsidP="00007F83">
      <w:pPr>
        <w:ind w:left="1440" w:hanging="720"/>
        <w:contextualSpacing/>
        <w:rPr>
          <w:rFonts w:ascii="Helvetica Neue" w:hAnsi="Helvetica Neue"/>
          <w:b/>
          <w:i/>
          <w:color w:val="44546A" w:themeColor="text2"/>
          <w:sz w:val="20"/>
          <w:szCs w:val="20"/>
        </w:rPr>
      </w:pPr>
    </w:p>
    <w:p w14:paraId="339F469A"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Entry</w:t>
      </w:r>
    </w:p>
    <w:p w14:paraId="00645A4A"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 xml:space="preserve">Repair or install </w:t>
      </w:r>
      <w:proofErr w:type="spellStart"/>
      <w:r w:rsidRPr="00007F83">
        <w:rPr>
          <w:rFonts w:ascii="Helvetica Neue" w:hAnsi="Helvetica Neue"/>
          <w:color w:val="44546A" w:themeColor="text2"/>
          <w:sz w:val="20"/>
          <w:szCs w:val="20"/>
        </w:rPr>
        <w:t>weatherstripping</w:t>
      </w:r>
      <w:proofErr w:type="spellEnd"/>
      <w:r w:rsidRPr="00007F83">
        <w:rPr>
          <w:rFonts w:ascii="Helvetica Neue" w:hAnsi="Helvetica Neue"/>
          <w:color w:val="44546A" w:themeColor="text2"/>
          <w:sz w:val="20"/>
          <w:szCs w:val="20"/>
        </w:rPr>
        <w:t xml:space="preserve"> around the perimeter of doors</w:t>
      </w:r>
    </w:p>
    <w:p w14:paraId="24E88248"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Use floor mats to reduce bringing in lead and other toxins into the home</w:t>
      </w:r>
    </w:p>
    <w:p w14:paraId="06DABCE2"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Remove shoes at entry if lead is present in the soil or paint</w:t>
      </w:r>
    </w:p>
    <w:p w14:paraId="108CD8DC" w14:textId="77777777" w:rsidR="00007F83" w:rsidRPr="00007F83" w:rsidRDefault="00007F83" w:rsidP="00007F83">
      <w:pPr>
        <w:ind w:left="1440" w:hanging="720"/>
        <w:contextualSpacing/>
        <w:rPr>
          <w:rFonts w:ascii="Helvetica Neue" w:hAnsi="Helvetica Neue"/>
          <w:b/>
          <w:i/>
          <w:color w:val="44546A" w:themeColor="text2"/>
          <w:sz w:val="20"/>
          <w:szCs w:val="20"/>
        </w:rPr>
      </w:pPr>
    </w:p>
    <w:p w14:paraId="06683097"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Bathrooms</w:t>
      </w:r>
    </w:p>
    <w:p w14:paraId="661CBAF7"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Use an exhaust fan to ventilate after shower or bath use</w:t>
      </w:r>
    </w:p>
    <w:p w14:paraId="773D72B7"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Use slip resistant mats in showers and tubs</w:t>
      </w:r>
    </w:p>
    <w:p w14:paraId="0B66C048"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Clean up water from floors right after spills</w:t>
      </w:r>
    </w:p>
    <w:p w14:paraId="7FEB4FE9"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Keep medicines and cleaning supplies out of reach of children</w:t>
      </w:r>
    </w:p>
    <w:p w14:paraId="0165A1F9"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Mop floors weekly</w:t>
      </w:r>
    </w:p>
    <w:p w14:paraId="3303788B"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If an older adult is present in the home, install grab bars at toilets, showers, and tubs</w:t>
      </w:r>
    </w:p>
    <w:p w14:paraId="273430FC" w14:textId="77777777" w:rsidR="00007F83" w:rsidRPr="00007F83" w:rsidRDefault="00007F83" w:rsidP="00007F83">
      <w:pPr>
        <w:ind w:left="1440" w:hanging="720"/>
        <w:contextualSpacing/>
        <w:rPr>
          <w:rFonts w:ascii="Helvetica Neue" w:hAnsi="Helvetica Neue"/>
          <w:b/>
          <w:i/>
          <w:color w:val="44546A" w:themeColor="text2"/>
          <w:sz w:val="20"/>
          <w:szCs w:val="20"/>
        </w:rPr>
      </w:pPr>
    </w:p>
    <w:p w14:paraId="58A11C6C" w14:textId="77777777" w:rsidR="00007F83" w:rsidRPr="00007F83" w:rsidRDefault="00007F83" w:rsidP="00007F83">
      <w:pPr>
        <w:ind w:left="1440" w:hanging="720"/>
        <w:contextualSpacing/>
        <w:rPr>
          <w:rFonts w:ascii="Helvetica Neue" w:hAnsi="Helvetica Neue"/>
          <w:b/>
          <w:color w:val="0079C1"/>
        </w:rPr>
      </w:pPr>
    </w:p>
    <w:p w14:paraId="1847F347"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Laundry</w:t>
      </w:r>
    </w:p>
    <w:p w14:paraId="1B4C9DB6"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Vent clothes dryer to the outside (through roof or wall, not into the attic)</w:t>
      </w:r>
    </w:p>
    <w:p w14:paraId="654AFFB5"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Keep laundry soaps and detergents out of reach of children</w:t>
      </w:r>
    </w:p>
    <w:p w14:paraId="0940A7E0"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Wash sheets and blankets weekly to reduce asthma triggers</w:t>
      </w:r>
    </w:p>
    <w:p w14:paraId="754A7775" w14:textId="5EB4363C"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Regularly remove lint from dryer screen</w:t>
      </w:r>
    </w:p>
    <w:p w14:paraId="44D5A908" w14:textId="77777777" w:rsidR="00007F83" w:rsidRPr="00007F83" w:rsidRDefault="00007F83" w:rsidP="00007F83">
      <w:pPr>
        <w:ind w:left="1440" w:hanging="720"/>
        <w:contextualSpacing/>
        <w:rPr>
          <w:rFonts w:ascii="Helvetica Neue" w:hAnsi="Helvetica Neue"/>
          <w:b/>
          <w:color w:val="0079C1"/>
        </w:rPr>
      </w:pPr>
    </w:p>
    <w:p w14:paraId="53C2768A"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Attic</w:t>
      </w:r>
    </w:p>
    <w:p w14:paraId="664A75C8"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Clean up clutter to prevent rodents and insects from finding places to nest</w:t>
      </w:r>
    </w:p>
    <w:p w14:paraId="519557D7"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Check exposed attic insulation for asbestos and consult with professional for removal</w:t>
      </w:r>
    </w:p>
    <w:p w14:paraId="6957B94E" w14:textId="77777777" w:rsidR="00007F83" w:rsidRPr="00007F83" w:rsidRDefault="00007F83" w:rsidP="00007F83">
      <w:pPr>
        <w:numPr>
          <w:ilvl w:val="0"/>
          <w:numId w:val="39"/>
        </w:numPr>
        <w:spacing w:after="200"/>
        <w:ind w:left="144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Make sure eave and roof vents are not blocked with insulation</w:t>
      </w:r>
    </w:p>
    <w:p w14:paraId="656CDC3F" w14:textId="77777777" w:rsidR="00007F83" w:rsidRPr="00007F83" w:rsidRDefault="00007F83" w:rsidP="00007F83">
      <w:pPr>
        <w:ind w:left="1440" w:hanging="720"/>
        <w:contextualSpacing/>
        <w:rPr>
          <w:rFonts w:ascii="Helvetica Neue" w:hAnsi="Helvetica Neue"/>
          <w:b/>
          <w:i/>
          <w:color w:val="44546A" w:themeColor="text2"/>
          <w:sz w:val="20"/>
          <w:szCs w:val="20"/>
        </w:rPr>
      </w:pPr>
    </w:p>
    <w:p w14:paraId="1C4A40D8"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Basement (or Crawlspace)</w:t>
      </w:r>
    </w:p>
    <w:p w14:paraId="67A65DC8"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Seal holes in walls and around windows and doors to prevent rodents and pests</w:t>
      </w:r>
    </w:p>
    <w:p w14:paraId="7468AE26"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Clean up clutter to prevent rodents and insects from finding places to nest</w:t>
      </w:r>
    </w:p>
    <w:p w14:paraId="6EEDE89B"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 xml:space="preserve">Test the home for radon. If test </w:t>
      </w:r>
      <w:r w:rsidRPr="00007F83">
        <w:rPr>
          <w:rFonts w:ascii="Helvetica Neue" w:hAnsi="Helvetica Neue"/>
          <w:color w:val="1F497D"/>
          <w:sz w:val="20"/>
          <w:szCs w:val="20"/>
        </w:rPr>
        <w:t>shows</w:t>
      </w:r>
      <w:r w:rsidRPr="00007F83">
        <w:rPr>
          <w:rFonts w:ascii="Helvetica Neue" w:hAnsi="Helvetica Neue"/>
          <w:color w:val="44546A" w:themeColor="text2"/>
          <w:sz w:val="20"/>
          <w:szCs w:val="20"/>
        </w:rPr>
        <w:t xml:space="preserve"> above EPA recommended safer levels, consider installing a radon mitigation system</w:t>
      </w:r>
    </w:p>
    <w:p w14:paraId="38016571"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Keep pesticides and cleaning supplies out of reach of children</w:t>
      </w:r>
    </w:p>
    <w:p w14:paraId="289D5F84"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Check sump pumps every 6 months and keep in working order</w:t>
      </w:r>
    </w:p>
    <w:p w14:paraId="38661F06"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Seal all cracks in slabs and foundation walls</w:t>
      </w:r>
    </w:p>
    <w:p w14:paraId="40C0FB60" w14:textId="77777777" w:rsidR="00007F83" w:rsidRPr="00007F83" w:rsidRDefault="00007F83" w:rsidP="00007F83">
      <w:pPr>
        <w:ind w:left="1440" w:hanging="720"/>
        <w:contextualSpacing/>
        <w:rPr>
          <w:rFonts w:ascii="Helvetica Neue" w:hAnsi="Helvetica Neue"/>
          <w:b/>
          <w:i/>
          <w:color w:val="44546A" w:themeColor="text2"/>
          <w:sz w:val="20"/>
          <w:szCs w:val="20"/>
        </w:rPr>
      </w:pPr>
    </w:p>
    <w:p w14:paraId="467875AE"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Garage</w:t>
      </w:r>
    </w:p>
    <w:p w14:paraId="16476BF4"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Never run lawnmowers, cars, or combustion equipment inside the garage with garage door closed</w:t>
      </w:r>
    </w:p>
    <w:p w14:paraId="4D053E04"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Keep gasoline, pesticides, and cleaning supplies out of reach of children</w:t>
      </w:r>
    </w:p>
    <w:p w14:paraId="5D28F924"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Clean up oil, gasoline, and other spills immediately</w:t>
      </w:r>
    </w:p>
    <w:p w14:paraId="07EAC42E"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If a floor drain is present, make sure it drains to well beyond the outside of the home</w:t>
      </w:r>
    </w:p>
    <w:p w14:paraId="5474D3FA" w14:textId="77777777" w:rsidR="00007F83" w:rsidRPr="00007F83" w:rsidRDefault="00007F83" w:rsidP="00007F83">
      <w:pPr>
        <w:ind w:left="1440" w:hanging="720"/>
        <w:contextualSpacing/>
        <w:rPr>
          <w:rFonts w:ascii="Helvetica Neue" w:hAnsi="Helvetica Neue"/>
          <w:b/>
          <w:i/>
          <w:color w:val="44546A" w:themeColor="text2"/>
          <w:sz w:val="20"/>
          <w:szCs w:val="20"/>
        </w:rPr>
      </w:pPr>
    </w:p>
    <w:p w14:paraId="20F511A9"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Outside</w:t>
      </w:r>
    </w:p>
    <w:p w14:paraId="74B35330"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Seal holes in walls and around windows and doors to prevent rodents and pests</w:t>
      </w:r>
    </w:p>
    <w:p w14:paraId="1E8B4DA1"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If the home was built before 1978, check paint for lead and avoid exposure to peeling paint</w:t>
      </w:r>
    </w:p>
    <w:p w14:paraId="612DD042"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Remove leaves and debris from gutters regularly</w:t>
      </w:r>
    </w:p>
    <w:p w14:paraId="359B6BB7"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Extend downspouts to drain at least 6 feet from the outside wall of the house</w:t>
      </w:r>
    </w:p>
    <w:p w14:paraId="26800900"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Replace missing or broken shingles or flashings</w:t>
      </w:r>
    </w:p>
    <w:p w14:paraId="18E5FD59"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Clean window wells of trash and debris</w:t>
      </w:r>
    </w:p>
    <w:p w14:paraId="4A350996"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Maintain fences around pools</w:t>
      </w:r>
    </w:p>
    <w:p w14:paraId="6FBD998E"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proofErr w:type="spellStart"/>
      <w:r w:rsidRPr="00007F83">
        <w:rPr>
          <w:rFonts w:ascii="Helvetica Neue" w:hAnsi="Helvetica Neue"/>
          <w:color w:val="44546A" w:themeColor="text2"/>
          <w:sz w:val="20"/>
          <w:szCs w:val="20"/>
        </w:rPr>
        <w:t>Tuckpoint</w:t>
      </w:r>
      <w:proofErr w:type="spellEnd"/>
      <w:r w:rsidRPr="00007F83">
        <w:rPr>
          <w:rFonts w:ascii="Helvetica Neue" w:hAnsi="Helvetica Neue"/>
          <w:color w:val="44546A" w:themeColor="text2"/>
          <w:sz w:val="20"/>
          <w:szCs w:val="20"/>
        </w:rPr>
        <w:t xml:space="preserve"> (fill with mortar) all cracks in brick and stone walls</w:t>
      </w:r>
    </w:p>
    <w:p w14:paraId="57B8C329"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Avoid watering within 4 feet of the outside wall of the home</w:t>
      </w:r>
    </w:p>
    <w:p w14:paraId="6623EF5B"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 xml:space="preserve">Make sure private wells are sealed and capped </w:t>
      </w:r>
    </w:p>
    <w:p w14:paraId="0BA272BE"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If the home has a private well, test water yearly for toxic chemicals</w:t>
      </w:r>
    </w:p>
    <w:p w14:paraId="7218A016"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If home was built before 1978, check hardboard siding for asbestos</w:t>
      </w:r>
    </w:p>
    <w:p w14:paraId="35C26D9E"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Do not leave open garbage containers near the home</w:t>
      </w:r>
    </w:p>
    <w:p w14:paraId="7EF42986"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Repair broken glass in windows and doors</w:t>
      </w:r>
    </w:p>
    <w:p w14:paraId="77EA05CB" w14:textId="77777777" w:rsidR="00007F83" w:rsidRPr="00007F83" w:rsidRDefault="00007F83" w:rsidP="00007F83">
      <w:pPr>
        <w:ind w:left="1440" w:hanging="720"/>
        <w:contextualSpacing/>
        <w:rPr>
          <w:rFonts w:ascii="Helvetica Neue" w:hAnsi="Helvetica Neue"/>
          <w:b/>
          <w:i/>
          <w:color w:val="44546A" w:themeColor="text2"/>
          <w:sz w:val="20"/>
          <w:szCs w:val="20"/>
        </w:rPr>
      </w:pPr>
    </w:p>
    <w:p w14:paraId="67ED305C" w14:textId="77777777" w:rsidR="00007F83" w:rsidRPr="00007F83" w:rsidRDefault="00007F83" w:rsidP="00007F83">
      <w:pPr>
        <w:ind w:left="1440" w:hanging="720"/>
        <w:contextualSpacing/>
        <w:rPr>
          <w:rFonts w:ascii="Helvetica Neue" w:hAnsi="Helvetica Neue"/>
          <w:b/>
          <w:color w:val="0079C1"/>
        </w:rPr>
      </w:pPr>
      <w:r w:rsidRPr="00007F83">
        <w:rPr>
          <w:rFonts w:ascii="Helvetica Neue" w:hAnsi="Helvetica Neue"/>
          <w:b/>
          <w:color w:val="0079C1"/>
        </w:rPr>
        <w:t>General</w:t>
      </w:r>
    </w:p>
    <w:p w14:paraId="11651DC1"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No smoking inside the home, especially with children in the same home</w:t>
      </w:r>
    </w:p>
    <w:p w14:paraId="6F3330E7"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All renovation and repairs must use lead-safe work practices</w:t>
      </w:r>
    </w:p>
    <w:p w14:paraId="19E80C2D"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Test children in the home for lead exposure</w:t>
      </w:r>
    </w:p>
    <w:p w14:paraId="7627D05E"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Have a professional install and maintain yearly all gas appliances and check for carbon monoxide leaks</w:t>
      </w:r>
    </w:p>
    <w:p w14:paraId="7071A4ED"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Keep water temperature at 120 degrees or less to prevent scalding</w:t>
      </w:r>
    </w:p>
    <w:p w14:paraId="52D0FED3"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lastRenderedPageBreak/>
        <w:t xml:space="preserve">Secure balcony and stair railings, and install no slip </w:t>
      </w:r>
      <w:proofErr w:type="spellStart"/>
      <w:r w:rsidRPr="00007F83">
        <w:rPr>
          <w:rFonts w:ascii="Helvetica Neue" w:hAnsi="Helvetica Neue"/>
          <w:color w:val="44546A" w:themeColor="text2"/>
          <w:sz w:val="20"/>
          <w:szCs w:val="20"/>
        </w:rPr>
        <w:t>nosings</w:t>
      </w:r>
      <w:proofErr w:type="spellEnd"/>
    </w:p>
    <w:p w14:paraId="36CCBFB1"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Run a dehumidifier if the indoor humidity is above 50%</w:t>
      </w:r>
    </w:p>
    <w:p w14:paraId="67E2B760"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Replace burned-out bulbs in lights over stairs and landings</w:t>
      </w:r>
    </w:p>
    <w:p w14:paraId="7FA1C20D"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Test water in older homes for lead piping. Run water for two minutes before drinking if lead is present</w:t>
      </w:r>
    </w:p>
    <w:p w14:paraId="7B9E674D"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Make sure all gas burning appliances, furnaces, heaters, and fireplaces ventilate to the outside</w:t>
      </w:r>
    </w:p>
    <w:p w14:paraId="06EDFB79"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If condensation is visible on windows and glass, use a dehumidifier</w:t>
      </w:r>
    </w:p>
    <w:p w14:paraId="72D5063A"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Do not use candles or incense in the home when adult supervision is not present</w:t>
      </w:r>
    </w:p>
    <w:p w14:paraId="715CE4E4"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Keep firearms in locked safes</w:t>
      </w:r>
    </w:p>
    <w:p w14:paraId="13C5E88E"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Replace the furnace filter with a MERV 8 or better every 3 months</w:t>
      </w:r>
    </w:p>
    <w:p w14:paraId="2A774E74" w14:textId="17159824"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If mold is visible in any room, refer to mold removal guidelines from the EPA, CDC, or HUD</w:t>
      </w:r>
    </w:p>
    <w:p w14:paraId="3E097AD4" w14:textId="368A0FC1"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Do not allow children to be present when pesticides are being sprayed</w:t>
      </w:r>
    </w:p>
    <w:p w14:paraId="0CB9E3D2" w14:textId="77777777"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Install child-proof locks on cabinets and child-proof covers on electrical outlets</w:t>
      </w:r>
    </w:p>
    <w:p w14:paraId="5265A9BB" w14:textId="5FB420A0"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Use pest management recommendations or safer alternative products before applying pesticides</w:t>
      </w:r>
    </w:p>
    <w:p w14:paraId="212D5EDA" w14:textId="54F92CD0"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Keep all cleaning products in original containers and do not mix two products together</w:t>
      </w:r>
    </w:p>
    <w:p w14:paraId="649C8498" w14:textId="5781A70C"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Install or maintain a programmable thermostat to keep temperature and humidity in a comfortable range</w:t>
      </w:r>
    </w:p>
    <w:p w14:paraId="6397AC49" w14:textId="12809F50" w:rsidR="00007F83" w:rsidRPr="00007F83" w:rsidRDefault="00007F83" w:rsidP="00007F83">
      <w:pPr>
        <w:numPr>
          <w:ilvl w:val="0"/>
          <w:numId w:val="39"/>
        </w:numPr>
        <w:spacing w:after="200"/>
        <w:ind w:left="1440" w:hanging="720"/>
        <w:contextualSpacing/>
        <w:rPr>
          <w:rFonts w:ascii="Helvetica Neue" w:hAnsi="Helvetica Neue"/>
          <w:color w:val="44546A" w:themeColor="text2"/>
          <w:sz w:val="20"/>
          <w:szCs w:val="20"/>
        </w:rPr>
      </w:pPr>
      <w:r w:rsidRPr="00007F83">
        <w:rPr>
          <w:rFonts w:ascii="Helvetica Neue" w:hAnsi="Helvetica Neue"/>
          <w:color w:val="44546A" w:themeColor="text2"/>
          <w:sz w:val="20"/>
          <w:szCs w:val="20"/>
        </w:rPr>
        <w:t>If there are young children in the home, install window guards on second floor windows</w:t>
      </w:r>
    </w:p>
    <w:p w14:paraId="4CB94A08" w14:textId="77777777" w:rsidR="00007F83" w:rsidRPr="00007F83" w:rsidRDefault="00007F83" w:rsidP="00007F83">
      <w:pPr>
        <w:autoSpaceDE w:val="0"/>
        <w:autoSpaceDN w:val="0"/>
        <w:adjustRightInd w:val="0"/>
        <w:ind w:left="1440" w:right="2160"/>
        <w:jc w:val="center"/>
        <w:rPr>
          <w:rFonts w:ascii="Helvetica Neue" w:hAnsi="Helvetica Neue" w:cs="Arial"/>
          <w:b/>
          <w:color w:val="009A66"/>
          <w:sz w:val="52"/>
          <w:szCs w:val="52"/>
          <w14:shadow w14:blurRad="50800" w14:dist="38100" w14:dir="2700000" w14:sx="100000" w14:sy="100000" w14:kx="0" w14:ky="0" w14:algn="tl">
            <w14:srgbClr w14:val="4A5476">
              <w14:alpha w14:val="60000"/>
            </w14:srgbClr>
          </w14:shadow>
        </w:rPr>
      </w:pPr>
    </w:p>
    <w:p w14:paraId="466D6489" w14:textId="0B45D979" w:rsidR="00007F83" w:rsidRPr="00007F83" w:rsidRDefault="00007F83" w:rsidP="00007F83">
      <w:pPr>
        <w:rPr>
          <w:rFonts w:ascii="Helvetica Neue" w:hAnsi="Helvetica Neue"/>
        </w:rPr>
      </w:pPr>
      <w:r w:rsidRPr="00007F83">
        <w:rPr>
          <w:rFonts w:ascii="Helvetica Neue" w:hAnsi="Helvetica Neue" w:cs="Arial"/>
          <w:b/>
          <w:noProof/>
          <w:color w:val="009A66"/>
          <w:sz w:val="52"/>
          <w:szCs w:val="52"/>
        </w:rPr>
        <w:drawing>
          <wp:anchor distT="0" distB="0" distL="114300" distR="114300" simplePos="0" relativeHeight="251719680" behindDoc="1" locked="0" layoutInCell="1" allowOverlap="1" wp14:anchorId="26730F35" wp14:editId="6C468D18">
            <wp:simplePos x="0" y="0"/>
            <wp:positionH relativeFrom="column">
              <wp:posOffset>508000</wp:posOffset>
            </wp:positionH>
            <wp:positionV relativeFrom="paragraph">
              <wp:posOffset>85090</wp:posOffset>
            </wp:positionV>
            <wp:extent cx="5045075" cy="4110355"/>
            <wp:effectExtent l="0" t="0" r="9525" b="4445"/>
            <wp:wrapThrough wrapText="bothSides">
              <wp:wrapPolygon edited="0">
                <wp:start x="0" y="0"/>
                <wp:lineTo x="0" y="21490"/>
                <wp:lineTo x="21532" y="21490"/>
                <wp:lineTo x="21532" y="0"/>
                <wp:lineTo x="0" y="0"/>
              </wp:wrapPolygon>
            </wp:wrapThrough>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 HOUSE BES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075" cy="4110355"/>
                    </a:xfrm>
                    <a:prstGeom prst="rect">
                      <a:avLst/>
                    </a:prstGeom>
                  </pic:spPr>
                </pic:pic>
              </a:graphicData>
            </a:graphic>
            <wp14:sizeRelH relativeFrom="page">
              <wp14:pctWidth>0</wp14:pctWidth>
            </wp14:sizeRelH>
            <wp14:sizeRelV relativeFrom="page">
              <wp14:pctHeight>0</wp14:pctHeight>
            </wp14:sizeRelV>
          </wp:anchor>
        </w:drawing>
      </w:r>
    </w:p>
    <w:p w14:paraId="11B4BB4B" w14:textId="77777777" w:rsidR="00007F83" w:rsidRPr="00007F83" w:rsidRDefault="00007F83">
      <w:pPr>
        <w:rPr>
          <w:rFonts w:ascii="Helvetica Neue" w:hAnsi="Helvetica Neue"/>
        </w:rPr>
      </w:pPr>
      <w:r w:rsidRPr="00007F83">
        <w:rPr>
          <w:rFonts w:ascii="Helvetica Neue" w:hAnsi="Helvetica Neue"/>
        </w:rPr>
        <w:br w:type="page"/>
      </w:r>
    </w:p>
    <w:p w14:paraId="79BB2BD7" w14:textId="06817AEF" w:rsidR="00007F83" w:rsidRPr="00007F83" w:rsidRDefault="00007F83" w:rsidP="00007F83">
      <w:pPr>
        <w:spacing w:line="276" w:lineRule="auto"/>
        <w:rPr>
          <w:rFonts w:ascii="Helvetica Neue" w:hAnsi="Helvetica Neue"/>
          <w:b/>
          <w:sz w:val="32"/>
        </w:rPr>
      </w:pPr>
      <w:r w:rsidRPr="00007F83">
        <w:rPr>
          <w:rFonts w:ascii="Helvetica Neue" w:hAnsi="Helvetica Neue"/>
          <w:b/>
          <w:sz w:val="32"/>
        </w:rPr>
        <w:lastRenderedPageBreak/>
        <w:t>Resources</w:t>
      </w:r>
    </w:p>
    <w:p w14:paraId="2834E69D" w14:textId="77777777" w:rsidR="00007F83" w:rsidRPr="00007F83" w:rsidRDefault="00007F83" w:rsidP="00007F83">
      <w:pPr>
        <w:spacing w:line="276" w:lineRule="auto"/>
        <w:rPr>
          <w:rFonts w:ascii="Helvetica Neue" w:hAnsi="Helvetica Neue"/>
          <w:b/>
          <w:sz w:val="32"/>
        </w:rPr>
      </w:pPr>
    </w:p>
    <w:p w14:paraId="13A61F76" w14:textId="77777777" w:rsidR="00007F83" w:rsidRPr="00007F83" w:rsidRDefault="00007F83" w:rsidP="00007F83">
      <w:pPr>
        <w:pStyle w:val="Heading6"/>
        <w:ind w:right="1486"/>
        <w:contextualSpacing/>
        <w:rPr>
          <w:rFonts w:ascii="Helvetica Neue" w:hAnsi="Helvetica Neue" w:cs="Arial"/>
          <w:b/>
          <w:color w:val="0079C1"/>
          <w:spacing w:val="20"/>
          <w:sz w:val="28"/>
          <w:szCs w:val="28"/>
        </w:rPr>
      </w:pPr>
      <w:r w:rsidRPr="00007F83">
        <w:rPr>
          <w:rFonts w:ascii="Helvetica Neue" w:hAnsi="Helvetica Neue" w:cs="Arial"/>
          <w:color w:val="0079C1"/>
          <w:spacing w:val="20"/>
          <w:sz w:val="28"/>
          <w:szCs w:val="28"/>
        </w:rPr>
        <w:t>General Safe and Healthy Homes Information</w:t>
      </w:r>
    </w:p>
    <w:p w14:paraId="6711A138" w14:textId="77777777" w:rsidR="00007F83" w:rsidRPr="00007F83" w:rsidRDefault="00007F83" w:rsidP="00007F83">
      <w:pPr>
        <w:pStyle w:val="Heading6"/>
        <w:ind w:right="1486"/>
        <w:contextualSpacing/>
        <w:rPr>
          <w:rFonts w:ascii="Helvetica Neue" w:hAnsi="Helvetica Neue"/>
          <w:b/>
          <w:color w:val="0079C1"/>
          <w:u w:val="single" w:color="0079C1"/>
        </w:rPr>
      </w:pPr>
      <w:r w:rsidRPr="00007F83">
        <w:rPr>
          <w:rFonts w:ascii="Helvetica Neue" w:hAnsi="Helvetica Neue"/>
          <w:spacing w:val="-5"/>
        </w:rPr>
        <w:t>U</w:t>
      </w:r>
      <w:r w:rsidRPr="00007F83">
        <w:rPr>
          <w:rFonts w:ascii="Helvetica Neue" w:hAnsi="Helvetica Neue"/>
        </w:rPr>
        <w:t>.S. Depart</w:t>
      </w:r>
      <w:r w:rsidRPr="00007F83">
        <w:rPr>
          <w:rFonts w:ascii="Helvetica Neue" w:hAnsi="Helvetica Neue"/>
          <w:spacing w:val="-1"/>
        </w:rPr>
        <w:t>m</w:t>
      </w:r>
      <w:r w:rsidRPr="00007F83">
        <w:rPr>
          <w:rFonts w:ascii="Helvetica Neue" w:hAnsi="Helvetica Neue"/>
        </w:rPr>
        <w:t>e</w:t>
      </w:r>
      <w:r w:rsidRPr="00007F83">
        <w:rPr>
          <w:rFonts w:ascii="Helvetica Neue" w:hAnsi="Helvetica Neue"/>
          <w:spacing w:val="-3"/>
        </w:rPr>
        <w:t>n</w:t>
      </w:r>
      <w:r w:rsidRPr="00007F83">
        <w:rPr>
          <w:rFonts w:ascii="Helvetica Neue" w:hAnsi="Helvetica Neue"/>
        </w:rPr>
        <w:t>t</w:t>
      </w:r>
      <w:r w:rsidRPr="00007F83">
        <w:rPr>
          <w:rFonts w:ascii="Helvetica Neue" w:hAnsi="Helvetica Neue"/>
          <w:spacing w:val="1"/>
        </w:rPr>
        <w:t xml:space="preserve"> </w:t>
      </w:r>
      <w:r w:rsidRPr="00007F83">
        <w:rPr>
          <w:rFonts w:ascii="Helvetica Neue" w:hAnsi="Helvetica Neue"/>
        </w:rPr>
        <w:t>of Housing</w:t>
      </w:r>
      <w:r w:rsidRPr="00007F83">
        <w:rPr>
          <w:rFonts w:ascii="Helvetica Neue" w:hAnsi="Helvetica Neue"/>
          <w:spacing w:val="1"/>
        </w:rPr>
        <w:t xml:space="preserve"> </w:t>
      </w:r>
      <w:r w:rsidRPr="00007F83">
        <w:rPr>
          <w:rFonts w:ascii="Helvetica Neue" w:hAnsi="Helvetica Neue"/>
        </w:rPr>
        <w:t>and</w:t>
      </w:r>
      <w:r w:rsidRPr="00007F83">
        <w:rPr>
          <w:rFonts w:ascii="Helvetica Neue" w:hAnsi="Helvetica Neue"/>
          <w:spacing w:val="1"/>
        </w:rPr>
        <w:t xml:space="preserve"> </w:t>
      </w:r>
      <w:r w:rsidRPr="00007F83">
        <w:rPr>
          <w:rFonts w:ascii="Helvetica Neue" w:hAnsi="Helvetica Neue"/>
        </w:rPr>
        <w:t>Urban</w:t>
      </w:r>
      <w:r w:rsidRPr="00007F83">
        <w:rPr>
          <w:rFonts w:ascii="Helvetica Neue" w:hAnsi="Helvetica Neue"/>
          <w:w w:val="99"/>
        </w:rPr>
        <w:t xml:space="preserve"> </w:t>
      </w:r>
      <w:r w:rsidRPr="00007F83">
        <w:rPr>
          <w:rFonts w:ascii="Helvetica Neue" w:hAnsi="Helvetica Neue"/>
        </w:rPr>
        <w:t>D</w:t>
      </w:r>
      <w:r w:rsidRPr="00007F83">
        <w:rPr>
          <w:rFonts w:ascii="Helvetica Neue" w:hAnsi="Helvetica Neue"/>
          <w:spacing w:val="-2"/>
        </w:rPr>
        <w:t>e</w:t>
      </w:r>
      <w:r w:rsidRPr="00007F83">
        <w:rPr>
          <w:rFonts w:ascii="Helvetica Neue" w:hAnsi="Helvetica Neue"/>
          <w:spacing w:val="-3"/>
        </w:rPr>
        <w:t>v</w:t>
      </w:r>
      <w:r w:rsidRPr="00007F83">
        <w:rPr>
          <w:rFonts w:ascii="Helvetica Neue" w:hAnsi="Helvetica Neue"/>
        </w:rPr>
        <w:t>elopme</w:t>
      </w:r>
      <w:r w:rsidRPr="00007F83">
        <w:rPr>
          <w:rFonts w:ascii="Helvetica Neue" w:hAnsi="Helvetica Neue"/>
          <w:spacing w:val="-3"/>
        </w:rPr>
        <w:t>n</w:t>
      </w:r>
      <w:r w:rsidRPr="00007F83">
        <w:rPr>
          <w:rFonts w:ascii="Helvetica Neue" w:hAnsi="Helvetica Neue"/>
        </w:rPr>
        <w:t xml:space="preserve">t </w:t>
      </w:r>
      <w:hyperlink r:id="rId42">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.hud</w:t>
        </w:r>
        <w:r w:rsidRPr="00007F83">
          <w:rPr>
            <w:rFonts w:ascii="Helvetica Neue" w:hAnsi="Helvetica Neue"/>
            <w:color w:val="0079C1"/>
            <w:spacing w:val="2"/>
            <w:u w:val="single" w:color="0079C1"/>
          </w:rPr>
          <w:t>.</w:t>
        </w:r>
        <w:r w:rsidRPr="00007F83">
          <w:rPr>
            <w:rFonts w:ascii="Helvetica Neue" w:hAnsi="Helvetica Neue"/>
            <w:color w:val="0079C1"/>
            <w:spacing w:val="-2"/>
            <w:u w:val="single" w:color="0079C1"/>
          </w:rPr>
          <w:t>go</w:t>
        </w:r>
        <w:r w:rsidRPr="00007F83">
          <w:rPr>
            <w:rFonts w:ascii="Helvetica Neue" w:hAnsi="Helvetica Neue"/>
            <w:color w:val="0079C1"/>
            <w:u w:val="single" w:color="0079C1"/>
          </w:rPr>
          <w:t>v</w:t>
        </w:r>
      </w:hyperlink>
    </w:p>
    <w:p w14:paraId="2A62D9C1" w14:textId="77777777" w:rsidR="00007F83" w:rsidRPr="00007F83" w:rsidRDefault="00007F83" w:rsidP="00007F83">
      <w:pPr>
        <w:pStyle w:val="Heading6"/>
        <w:ind w:right="90"/>
        <w:contextualSpacing/>
        <w:rPr>
          <w:rFonts w:ascii="Helvetica Neue" w:hAnsi="Helvetica Neue"/>
          <w:b/>
          <w:color w:val="0079C1"/>
          <w:u w:val="single" w:color="0079C1"/>
        </w:rPr>
      </w:pPr>
      <w:r w:rsidRPr="00007F83">
        <w:rPr>
          <w:rFonts w:ascii="Helvetica Neue" w:hAnsi="Helvetica Neue" w:cs="Calibri"/>
        </w:rPr>
        <w:tab/>
        <w:t>Office</w:t>
      </w:r>
      <w:r w:rsidRPr="00007F83">
        <w:rPr>
          <w:rFonts w:ascii="Helvetica Neue" w:hAnsi="Helvetica Neue" w:cs="Calibri"/>
          <w:spacing w:val="3"/>
        </w:rPr>
        <w:t xml:space="preserve"> </w:t>
      </w:r>
      <w:r w:rsidRPr="00007F83">
        <w:rPr>
          <w:rFonts w:ascii="Helvetica Neue" w:hAnsi="Helvetica Neue" w:cs="Calibri"/>
        </w:rPr>
        <w:t>of</w:t>
      </w:r>
      <w:r w:rsidRPr="00007F83">
        <w:rPr>
          <w:rFonts w:ascii="Helvetica Neue" w:hAnsi="Helvetica Neue" w:cs="Calibri"/>
          <w:spacing w:val="3"/>
        </w:rPr>
        <w:t xml:space="preserve"> </w:t>
      </w:r>
      <w:r w:rsidRPr="00007F83">
        <w:rPr>
          <w:rFonts w:ascii="Helvetica Neue" w:hAnsi="Helvetica Neue" w:cs="Calibri"/>
        </w:rPr>
        <w:t>Lead</w:t>
      </w:r>
      <w:r w:rsidRPr="00007F83">
        <w:rPr>
          <w:rFonts w:ascii="Helvetica Neue" w:hAnsi="Helvetica Neue" w:cs="Calibri"/>
          <w:spacing w:val="4"/>
        </w:rPr>
        <w:t xml:space="preserve"> </w:t>
      </w:r>
      <w:r w:rsidRPr="00007F83">
        <w:rPr>
          <w:rFonts w:ascii="Helvetica Neue" w:hAnsi="Helvetica Neue" w:cs="Calibri"/>
        </w:rPr>
        <w:t>Ha</w:t>
      </w:r>
      <w:r w:rsidRPr="00007F83">
        <w:rPr>
          <w:rFonts w:ascii="Helvetica Neue" w:hAnsi="Helvetica Neue" w:cs="Calibri"/>
          <w:spacing w:val="-4"/>
        </w:rPr>
        <w:t>z</w:t>
      </w:r>
      <w:r w:rsidRPr="00007F83">
        <w:rPr>
          <w:rFonts w:ascii="Helvetica Neue" w:hAnsi="Helvetica Neue" w:cs="Calibri"/>
        </w:rPr>
        <w:t>a</w:t>
      </w:r>
      <w:r w:rsidRPr="00007F83">
        <w:rPr>
          <w:rFonts w:ascii="Helvetica Neue" w:hAnsi="Helvetica Neue" w:cs="Calibri"/>
          <w:spacing w:val="-4"/>
        </w:rPr>
        <w:t>r</w:t>
      </w:r>
      <w:r w:rsidRPr="00007F83">
        <w:rPr>
          <w:rFonts w:ascii="Helvetica Neue" w:hAnsi="Helvetica Neue" w:cs="Calibri"/>
        </w:rPr>
        <w:t>d</w:t>
      </w:r>
      <w:r w:rsidRPr="00007F83">
        <w:rPr>
          <w:rFonts w:ascii="Helvetica Neue" w:hAnsi="Helvetica Neue" w:cs="Calibri"/>
          <w:spacing w:val="3"/>
        </w:rPr>
        <w:t xml:space="preserve"> </w:t>
      </w:r>
      <w:r w:rsidRPr="00007F83">
        <w:rPr>
          <w:rFonts w:ascii="Helvetica Neue" w:hAnsi="Helvetica Neue" w:cs="Calibri"/>
        </w:rPr>
        <w:t>Co</w:t>
      </w:r>
      <w:r w:rsidRPr="00007F83">
        <w:rPr>
          <w:rFonts w:ascii="Helvetica Neue" w:hAnsi="Helvetica Neue" w:cs="Calibri"/>
          <w:spacing w:val="-2"/>
        </w:rPr>
        <w:t>n</w:t>
      </w:r>
      <w:r w:rsidRPr="00007F83">
        <w:rPr>
          <w:rFonts w:ascii="Helvetica Neue" w:hAnsi="Helvetica Neue" w:cs="Calibri"/>
        </w:rPr>
        <w:t>t</w:t>
      </w:r>
      <w:r w:rsidRPr="00007F83">
        <w:rPr>
          <w:rFonts w:ascii="Helvetica Neue" w:hAnsi="Helvetica Neue" w:cs="Calibri"/>
          <w:spacing w:val="-4"/>
        </w:rPr>
        <w:t>r</w:t>
      </w:r>
      <w:r w:rsidRPr="00007F83">
        <w:rPr>
          <w:rFonts w:ascii="Helvetica Neue" w:hAnsi="Helvetica Neue" w:cs="Calibri"/>
        </w:rPr>
        <w:t>ol</w:t>
      </w:r>
      <w:r w:rsidRPr="00007F83">
        <w:rPr>
          <w:rFonts w:ascii="Helvetica Neue" w:hAnsi="Helvetica Neue" w:cs="Calibri"/>
          <w:spacing w:val="3"/>
        </w:rPr>
        <w:t xml:space="preserve"> </w:t>
      </w:r>
      <w:r w:rsidRPr="00007F83">
        <w:rPr>
          <w:rFonts w:ascii="Helvetica Neue" w:hAnsi="Helvetica Neue" w:cs="Calibri"/>
        </w:rPr>
        <w:t>and</w:t>
      </w:r>
      <w:r w:rsidRPr="00007F83">
        <w:rPr>
          <w:rFonts w:ascii="Helvetica Neue" w:hAnsi="Helvetica Neue" w:cs="Calibri"/>
          <w:spacing w:val="4"/>
        </w:rPr>
        <w:t xml:space="preserve"> </w:t>
      </w:r>
      <w:r w:rsidRPr="00007F83">
        <w:rPr>
          <w:rFonts w:ascii="Helvetica Neue" w:hAnsi="Helvetica Neue" w:cs="Calibri"/>
        </w:rPr>
        <w:t>Healt</w:t>
      </w:r>
      <w:r w:rsidRPr="00007F83">
        <w:rPr>
          <w:rFonts w:ascii="Helvetica Neue" w:hAnsi="Helvetica Neue" w:cs="Calibri"/>
          <w:spacing w:val="-5"/>
        </w:rPr>
        <w:t>h</w:t>
      </w:r>
      <w:r w:rsidRPr="00007F83">
        <w:rPr>
          <w:rFonts w:ascii="Helvetica Neue" w:hAnsi="Helvetica Neue" w:cs="Calibri"/>
        </w:rPr>
        <w:t>y</w:t>
      </w:r>
      <w:r w:rsidRPr="00007F83">
        <w:rPr>
          <w:rFonts w:ascii="Helvetica Neue" w:hAnsi="Helvetica Neue" w:cs="Calibri"/>
          <w:spacing w:val="3"/>
        </w:rPr>
        <w:t xml:space="preserve"> </w:t>
      </w:r>
      <w:r w:rsidRPr="00007F83">
        <w:rPr>
          <w:rFonts w:ascii="Helvetica Neue" w:hAnsi="Helvetica Neue" w:cs="Calibri"/>
        </w:rPr>
        <w:t xml:space="preserve">Homes </w:t>
      </w:r>
      <w:hyperlink r:id="rId43" w:history="1">
        <w:r w:rsidRPr="00007F83">
          <w:rPr>
            <w:rStyle w:val="Hyperlink"/>
            <w:rFonts w:ascii="Helvetica Neue" w:hAnsi="Helvetica Neue"/>
            <w:color w:val="0079C1"/>
            <w:u w:color="0079C1"/>
          </w:rPr>
          <w:t>ww</w:t>
        </w:r>
        <w:r w:rsidRPr="00007F83">
          <w:rPr>
            <w:rStyle w:val="Hyperlink"/>
            <w:rFonts w:ascii="Helvetica Neue" w:hAnsi="Helvetica Neue"/>
            <w:color w:val="0079C1"/>
            <w:spacing w:val="-17"/>
            <w:u w:color="0079C1"/>
          </w:rPr>
          <w:t>w</w:t>
        </w:r>
        <w:r w:rsidRPr="00007F83">
          <w:rPr>
            <w:rStyle w:val="Hyperlink"/>
            <w:rFonts w:ascii="Helvetica Neue" w:hAnsi="Helvetica Neue"/>
            <w:color w:val="0079C1"/>
            <w:u w:color="0079C1"/>
          </w:rPr>
          <w:t>.hud</w:t>
        </w:r>
        <w:r w:rsidRPr="00007F83">
          <w:rPr>
            <w:rStyle w:val="Hyperlink"/>
            <w:rFonts w:ascii="Helvetica Neue" w:hAnsi="Helvetica Neue"/>
            <w:color w:val="0079C1"/>
            <w:spacing w:val="2"/>
            <w:u w:color="0079C1"/>
          </w:rPr>
          <w:t>.</w:t>
        </w:r>
        <w:r w:rsidRPr="00007F83">
          <w:rPr>
            <w:rStyle w:val="Hyperlink"/>
            <w:rFonts w:ascii="Helvetica Neue" w:hAnsi="Helvetica Neue"/>
            <w:color w:val="0079C1"/>
            <w:spacing w:val="-2"/>
            <w:u w:color="0079C1"/>
          </w:rPr>
          <w:t>go</w:t>
        </w:r>
        <w:r w:rsidRPr="00007F83">
          <w:rPr>
            <w:rStyle w:val="Hyperlink"/>
            <w:rFonts w:ascii="Helvetica Neue" w:hAnsi="Helvetica Neue"/>
            <w:color w:val="0079C1"/>
            <w:u w:color="0079C1"/>
          </w:rPr>
          <w:t>v/healthyhomes</w:t>
        </w:r>
      </w:hyperlink>
    </w:p>
    <w:p w14:paraId="2D4896FC" w14:textId="77777777" w:rsidR="00007F83" w:rsidRPr="00007F83" w:rsidRDefault="00007F83" w:rsidP="00007F83">
      <w:pPr>
        <w:pStyle w:val="Heading6"/>
        <w:tabs>
          <w:tab w:val="left" w:pos="540"/>
        </w:tabs>
        <w:ind w:right="-810"/>
        <w:contextualSpacing/>
        <w:rPr>
          <w:rFonts w:ascii="Helvetica Neue" w:hAnsi="Helvetica Neue"/>
          <w:b/>
          <w:bCs/>
        </w:rPr>
      </w:pPr>
      <w:r w:rsidRPr="00007F83">
        <w:rPr>
          <w:rFonts w:ascii="Helvetica Neue" w:hAnsi="Helvetica Neue" w:cs="Calibri"/>
        </w:rPr>
        <w:tab/>
      </w:r>
      <w:r w:rsidRPr="00007F83">
        <w:rPr>
          <w:rFonts w:ascii="Helvetica Neue" w:hAnsi="Helvetica Neue" w:cs="Calibri"/>
        </w:rPr>
        <w:tab/>
        <w:t>Office</w:t>
      </w:r>
      <w:r w:rsidRPr="00007F83">
        <w:rPr>
          <w:rFonts w:ascii="Helvetica Neue" w:hAnsi="Helvetica Neue" w:cs="Calibri"/>
          <w:spacing w:val="2"/>
        </w:rPr>
        <w:t xml:space="preserve"> </w:t>
      </w:r>
      <w:r w:rsidRPr="00007F83">
        <w:rPr>
          <w:rFonts w:ascii="Helvetica Neue" w:hAnsi="Helvetica Neue" w:cs="Calibri"/>
        </w:rPr>
        <w:t>of</w:t>
      </w:r>
      <w:r w:rsidRPr="00007F83">
        <w:rPr>
          <w:rFonts w:ascii="Helvetica Neue" w:hAnsi="Helvetica Neue" w:cs="Calibri"/>
          <w:spacing w:val="2"/>
        </w:rPr>
        <w:t xml:space="preserve"> </w:t>
      </w:r>
      <w:r w:rsidRPr="00007F83">
        <w:rPr>
          <w:rFonts w:ascii="Helvetica Neue" w:hAnsi="Helvetica Neue" w:cs="Calibri"/>
          <w:spacing w:val="-4"/>
        </w:rPr>
        <w:t>E</w:t>
      </w:r>
      <w:r w:rsidRPr="00007F83">
        <w:rPr>
          <w:rFonts w:ascii="Helvetica Neue" w:hAnsi="Helvetica Neue" w:cs="Calibri"/>
        </w:rPr>
        <w:t>du</w:t>
      </w:r>
      <w:r w:rsidRPr="00007F83">
        <w:rPr>
          <w:rFonts w:ascii="Helvetica Neue" w:hAnsi="Helvetica Neue" w:cs="Calibri"/>
          <w:spacing w:val="-2"/>
        </w:rPr>
        <w:t>c</w:t>
      </w:r>
      <w:r w:rsidRPr="00007F83">
        <w:rPr>
          <w:rFonts w:ascii="Helvetica Neue" w:hAnsi="Helvetica Neue" w:cs="Calibri"/>
          <w:spacing w:val="-3"/>
        </w:rPr>
        <w:t>a</w:t>
      </w:r>
      <w:r w:rsidRPr="00007F83">
        <w:rPr>
          <w:rFonts w:ascii="Helvetica Neue" w:hAnsi="Helvetica Neue" w:cs="Calibri"/>
        </w:rPr>
        <w:t>tion</w:t>
      </w:r>
      <w:r w:rsidRPr="00007F83">
        <w:rPr>
          <w:rFonts w:ascii="Helvetica Neue" w:hAnsi="Helvetica Neue" w:cs="Calibri"/>
          <w:spacing w:val="3"/>
        </w:rPr>
        <w:t xml:space="preserve"> </w:t>
      </w:r>
      <w:r w:rsidRPr="00007F83">
        <w:rPr>
          <w:rFonts w:ascii="Helvetica Neue" w:hAnsi="Helvetica Neue" w:cs="Calibri"/>
        </w:rPr>
        <w:t>and</w:t>
      </w:r>
      <w:r w:rsidRPr="00007F83">
        <w:rPr>
          <w:rFonts w:ascii="Helvetica Neue" w:hAnsi="Helvetica Neue" w:cs="Calibri"/>
          <w:spacing w:val="2"/>
        </w:rPr>
        <w:t xml:space="preserve"> </w:t>
      </w:r>
      <w:r w:rsidRPr="00007F83">
        <w:rPr>
          <w:rFonts w:ascii="Helvetica Neue" w:hAnsi="Helvetica Neue" w:cs="Calibri"/>
        </w:rPr>
        <w:t>Out</w:t>
      </w:r>
      <w:r w:rsidRPr="00007F83">
        <w:rPr>
          <w:rFonts w:ascii="Helvetica Neue" w:hAnsi="Helvetica Neue" w:cs="Calibri"/>
          <w:spacing w:val="-4"/>
        </w:rPr>
        <w:t>r</w:t>
      </w:r>
      <w:r w:rsidRPr="00007F83">
        <w:rPr>
          <w:rFonts w:ascii="Helvetica Neue" w:hAnsi="Helvetica Neue" w:cs="Calibri"/>
        </w:rPr>
        <w:t>each,</w:t>
      </w:r>
      <w:r w:rsidRPr="00007F83">
        <w:rPr>
          <w:rFonts w:ascii="Helvetica Neue" w:hAnsi="Helvetica Neue" w:cs="Calibri"/>
          <w:spacing w:val="3"/>
        </w:rPr>
        <w:t xml:space="preserve"> </w:t>
      </w:r>
      <w:r w:rsidRPr="00007F83">
        <w:rPr>
          <w:rFonts w:ascii="Helvetica Neue" w:hAnsi="Helvetica Neue" w:cs="Calibri"/>
          <w:spacing w:val="-7"/>
        </w:rPr>
        <w:t>F</w:t>
      </w:r>
      <w:r w:rsidRPr="00007F83">
        <w:rPr>
          <w:rFonts w:ascii="Helvetica Neue" w:hAnsi="Helvetica Neue" w:cs="Calibri"/>
        </w:rPr>
        <w:t>air</w:t>
      </w:r>
      <w:r w:rsidRPr="00007F83">
        <w:rPr>
          <w:rFonts w:ascii="Helvetica Neue" w:hAnsi="Helvetica Neue" w:cs="Calibri"/>
          <w:spacing w:val="2"/>
        </w:rPr>
        <w:t xml:space="preserve"> </w:t>
      </w:r>
      <w:r w:rsidRPr="00007F83">
        <w:rPr>
          <w:rFonts w:ascii="Helvetica Neue" w:hAnsi="Helvetica Neue" w:cs="Calibri"/>
        </w:rPr>
        <w:t>Housing and</w:t>
      </w:r>
      <w:r w:rsidRPr="00007F83">
        <w:rPr>
          <w:rFonts w:ascii="Helvetica Neue" w:hAnsi="Helvetica Neue" w:cs="Calibri"/>
          <w:spacing w:val="5"/>
        </w:rPr>
        <w:t xml:space="preserve"> </w:t>
      </w:r>
      <w:r w:rsidRPr="00007F83">
        <w:rPr>
          <w:rFonts w:ascii="Helvetica Neue" w:hAnsi="Helvetica Neue" w:cs="Calibri"/>
          <w:spacing w:val="-4"/>
        </w:rPr>
        <w:t>E</w:t>
      </w:r>
      <w:r w:rsidRPr="00007F83">
        <w:rPr>
          <w:rFonts w:ascii="Helvetica Neue" w:hAnsi="Helvetica Neue" w:cs="Calibri"/>
        </w:rPr>
        <w:t>qual</w:t>
      </w:r>
      <w:r w:rsidRPr="00007F83">
        <w:rPr>
          <w:rFonts w:ascii="Helvetica Neue" w:hAnsi="Helvetica Neue" w:cs="Calibri"/>
          <w:spacing w:val="5"/>
        </w:rPr>
        <w:t xml:space="preserve"> </w:t>
      </w:r>
      <w:r w:rsidRPr="00007F83">
        <w:rPr>
          <w:rFonts w:ascii="Helvetica Neue" w:hAnsi="Helvetica Neue" w:cs="Calibri"/>
        </w:rPr>
        <w:t xml:space="preserve">Opportunity </w:t>
      </w:r>
      <w:hyperlink r:id="rId44">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.hud</w:t>
        </w:r>
        <w:r w:rsidRPr="00007F83">
          <w:rPr>
            <w:rFonts w:ascii="Helvetica Neue" w:hAnsi="Helvetica Neue"/>
            <w:color w:val="0079C1"/>
            <w:spacing w:val="2"/>
            <w:u w:val="single" w:color="0079C1"/>
          </w:rPr>
          <w:t>.</w:t>
        </w:r>
        <w:r w:rsidRPr="00007F83">
          <w:rPr>
            <w:rFonts w:ascii="Helvetica Neue" w:hAnsi="Helvetica Neue"/>
            <w:color w:val="0079C1"/>
            <w:spacing w:val="-2"/>
            <w:u w:val="single" w:color="0079C1"/>
          </w:rPr>
          <w:t>go</w:t>
        </w:r>
        <w:r w:rsidRPr="00007F83">
          <w:rPr>
            <w:rFonts w:ascii="Helvetica Neue" w:hAnsi="Helvetica Neue"/>
            <w:color w:val="0079C1"/>
            <w:u w:val="single" w:color="0079C1"/>
          </w:rPr>
          <w:t>v/</w:t>
        </w:r>
        <w:r w:rsidRPr="00007F83">
          <w:rPr>
            <w:rFonts w:ascii="Helvetica Neue" w:hAnsi="Helvetica Neue"/>
            <w:color w:val="0079C1"/>
            <w:spacing w:val="-5"/>
            <w:u w:val="single" w:color="0079C1"/>
          </w:rPr>
          <w:t>f</w:t>
        </w:r>
        <w:r w:rsidRPr="00007F83">
          <w:rPr>
            <w:rFonts w:ascii="Helvetica Neue" w:hAnsi="Helvetica Neue"/>
            <w:color w:val="0079C1"/>
            <w:u w:val="single" w:color="0079C1"/>
          </w:rPr>
          <w:t>airhousing</w:t>
        </w:r>
      </w:hyperlink>
    </w:p>
    <w:p w14:paraId="54D4FB2A" w14:textId="77777777" w:rsidR="00007F83" w:rsidRPr="00007F83" w:rsidRDefault="00007F83" w:rsidP="00007F83">
      <w:pPr>
        <w:pStyle w:val="Heading6"/>
        <w:ind w:right="-270"/>
        <w:contextualSpacing/>
        <w:rPr>
          <w:rFonts w:ascii="Helvetica Neue" w:hAnsi="Helvetica Neue"/>
          <w:b/>
          <w:color w:val="0079C1"/>
          <w:u w:val="single" w:color="0079C1"/>
        </w:rPr>
      </w:pPr>
      <w:r w:rsidRPr="00007F83">
        <w:rPr>
          <w:rFonts w:ascii="Helvetica Neue" w:hAnsi="Helvetica Neue" w:cs="Calibri"/>
          <w:spacing w:val="-4"/>
        </w:rPr>
        <w:t>U</w:t>
      </w:r>
      <w:r w:rsidRPr="00007F83">
        <w:rPr>
          <w:rFonts w:ascii="Helvetica Neue" w:hAnsi="Helvetica Neue" w:cs="Calibri"/>
        </w:rPr>
        <w:t>.S.</w:t>
      </w:r>
      <w:r w:rsidRPr="00007F83">
        <w:rPr>
          <w:rFonts w:ascii="Helvetica Neue" w:hAnsi="Helvetica Neue" w:cs="Calibri"/>
          <w:spacing w:val="3"/>
        </w:rPr>
        <w:t xml:space="preserve"> </w:t>
      </w:r>
      <w:r w:rsidRPr="00007F83">
        <w:rPr>
          <w:rFonts w:ascii="Helvetica Neue" w:hAnsi="Helvetica Neue" w:cs="Calibri"/>
        </w:rPr>
        <w:t>Departme</w:t>
      </w:r>
      <w:r w:rsidRPr="00007F83">
        <w:rPr>
          <w:rFonts w:ascii="Helvetica Neue" w:hAnsi="Helvetica Neue" w:cs="Calibri"/>
          <w:spacing w:val="-3"/>
        </w:rPr>
        <w:t>n</w:t>
      </w:r>
      <w:r w:rsidRPr="00007F83">
        <w:rPr>
          <w:rFonts w:ascii="Helvetica Neue" w:hAnsi="Helvetica Neue" w:cs="Calibri"/>
        </w:rPr>
        <w:t>t</w:t>
      </w:r>
      <w:r w:rsidRPr="00007F83">
        <w:rPr>
          <w:rFonts w:ascii="Helvetica Neue" w:hAnsi="Helvetica Neue" w:cs="Calibri"/>
          <w:spacing w:val="3"/>
        </w:rPr>
        <w:t xml:space="preserve"> </w:t>
      </w:r>
      <w:r w:rsidRPr="00007F83">
        <w:rPr>
          <w:rFonts w:ascii="Helvetica Neue" w:hAnsi="Helvetica Neue" w:cs="Calibri"/>
        </w:rPr>
        <w:t>of</w:t>
      </w:r>
      <w:r w:rsidRPr="00007F83">
        <w:rPr>
          <w:rFonts w:ascii="Helvetica Neue" w:hAnsi="Helvetica Neue" w:cs="Calibri"/>
          <w:spacing w:val="4"/>
        </w:rPr>
        <w:t xml:space="preserve"> </w:t>
      </w:r>
      <w:r w:rsidRPr="00007F83">
        <w:rPr>
          <w:rFonts w:ascii="Helvetica Neue" w:hAnsi="Helvetica Neue" w:cs="Calibri"/>
        </w:rPr>
        <w:t>Agricultu</w:t>
      </w:r>
      <w:r w:rsidRPr="00007F83">
        <w:rPr>
          <w:rFonts w:ascii="Helvetica Neue" w:hAnsi="Helvetica Neue" w:cs="Calibri"/>
          <w:spacing w:val="-3"/>
        </w:rPr>
        <w:t>r</w:t>
      </w:r>
      <w:r w:rsidRPr="00007F83">
        <w:rPr>
          <w:rFonts w:ascii="Helvetica Neue" w:hAnsi="Helvetica Neue" w:cs="Calibri"/>
        </w:rPr>
        <w:t>e,</w:t>
      </w:r>
      <w:r w:rsidRPr="00007F83">
        <w:rPr>
          <w:rFonts w:ascii="Helvetica Neue" w:hAnsi="Helvetica Neue" w:cs="Calibri"/>
          <w:spacing w:val="3"/>
        </w:rPr>
        <w:t xml:space="preserve"> </w:t>
      </w:r>
      <w:r w:rsidRPr="00007F83">
        <w:rPr>
          <w:rFonts w:ascii="Helvetica Neue" w:hAnsi="Helvetica Neue" w:cs="Calibri"/>
        </w:rPr>
        <w:t>N</w:t>
      </w:r>
      <w:r w:rsidRPr="00007F83">
        <w:rPr>
          <w:rFonts w:ascii="Helvetica Neue" w:hAnsi="Helvetica Neue" w:cs="Calibri"/>
          <w:spacing w:val="-3"/>
        </w:rPr>
        <w:t>a</w:t>
      </w:r>
      <w:r w:rsidRPr="00007F83">
        <w:rPr>
          <w:rFonts w:ascii="Helvetica Neue" w:hAnsi="Helvetica Neue" w:cs="Calibri"/>
        </w:rPr>
        <w:t>tional</w:t>
      </w:r>
      <w:r w:rsidRPr="00007F83">
        <w:rPr>
          <w:rFonts w:ascii="Helvetica Neue" w:hAnsi="Helvetica Neue" w:cs="Calibri"/>
          <w:spacing w:val="4"/>
        </w:rPr>
        <w:t xml:space="preserve"> </w:t>
      </w:r>
      <w:r w:rsidRPr="00007F83">
        <w:rPr>
          <w:rFonts w:ascii="Helvetica Neue" w:hAnsi="Helvetica Neue" w:cs="Calibri"/>
        </w:rPr>
        <w:t>In</w:t>
      </w:r>
      <w:r w:rsidRPr="00007F83">
        <w:rPr>
          <w:rFonts w:ascii="Helvetica Neue" w:hAnsi="Helvetica Neue" w:cs="Calibri"/>
          <w:spacing w:val="-3"/>
        </w:rPr>
        <w:t>s</w:t>
      </w:r>
      <w:r w:rsidRPr="00007F83">
        <w:rPr>
          <w:rFonts w:ascii="Helvetica Neue" w:hAnsi="Helvetica Neue" w:cs="Calibri"/>
        </w:rPr>
        <w:t>titu</w:t>
      </w:r>
      <w:r w:rsidRPr="00007F83">
        <w:rPr>
          <w:rFonts w:ascii="Helvetica Neue" w:hAnsi="Helvetica Neue" w:cs="Calibri"/>
          <w:spacing w:val="-5"/>
        </w:rPr>
        <w:t>t</w:t>
      </w:r>
      <w:r w:rsidRPr="00007F83">
        <w:rPr>
          <w:rFonts w:ascii="Helvetica Neue" w:hAnsi="Helvetica Neue" w:cs="Calibri"/>
        </w:rPr>
        <w:t>e</w:t>
      </w:r>
      <w:r w:rsidRPr="00007F83">
        <w:rPr>
          <w:rFonts w:ascii="Helvetica Neue" w:hAnsi="Helvetica Neue" w:cs="Calibri"/>
          <w:spacing w:val="3"/>
        </w:rPr>
        <w:t xml:space="preserve"> </w:t>
      </w:r>
      <w:r w:rsidRPr="00007F83">
        <w:rPr>
          <w:rFonts w:ascii="Helvetica Neue" w:hAnsi="Helvetica Neue" w:cs="Calibri"/>
        </w:rPr>
        <w:t xml:space="preserve">of </w:t>
      </w:r>
      <w:r w:rsidRPr="00007F83">
        <w:rPr>
          <w:rFonts w:ascii="Helvetica Neue" w:hAnsi="Helvetica Neue"/>
          <w:spacing w:val="-3"/>
        </w:rPr>
        <w:t>F</w:t>
      </w:r>
      <w:r w:rsidRPr="00007F83">
        <w:rPr>
          <w:rFonts w:ascii="Helvetica Neue" w:hAnsi="Helvetica Neue"/>
        </w:rPr>
        <w:t>ood</w:t>
      </w:r>
      <w:r w:rsidRPr="00007F83">
        <w:rPr>
          <w:rFonts w:ascii="Helvetica Neue" w:hAnsi="Helvetica Neue"/>
          <w:spacing w:val="-5"/>
        </w:rPr>
        <w:t xml:space="preserve"> </w:t>
      </w:r>
      <w:r w:rsidRPr="00007F83">
        <w:rPr>
          <w:rFonts w:ascii="Helvetica Neue" w:hAnsi="Helvetica Neue"/>
        </w:rPr>
        <w:t>and</w:t>
      </w:r>
      <w:r w:rsidRPr="00007F83">
        <w:rPr>
          <w:rFonts w:ascii="Helvetica Neue" w:hAnsi="Helvetica Neue"/>
          <w:spacing w:val="-4"/>
        </w:rPr>
        <w:t xml:space="preserve"> </w:t>
      </w:r>
      <w:r w:rsidRPr="00007F83">
        <w:rPr>
          <w:rFonts w:ascii="Helvetica Neue" w:hAnsi="Helvetica Neue"/>
        </w:rPr>
        <w:t>Agricultu</w:t>
      </w:r>
      <w:r w:rsidRPr="00007F83">
        <w:rPr>
          <w:rFonts w:ascii="Helvetica Neue" w:hAnsi="Helvetica Neue"/>
          <w:spacing w:val="-3"/>
        </w:rPr>
        <w:t>r</w:t>
      </w:r>
      <w:r w:rsidRPr="00007F83">
        <w:rPr>
          <w:rFonts w:ascii="Helvetica Neue" w:hAnsi="Helvetica Neue"/>
        </w:rPr>
        <w:t xml:space="preserve">e </w:t>
      </w:r>
      <w:hyperlink r:id="rId45">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.ni</w:t>
        </w:r>
        <w:r w:rsidRPr="00007F83">
          <w:rPr>
            <w:rFonts w:ascii="Helvetica Neue" w:hAnsi="Helvetica Neue"/>
            <w:color w:val="0079C1"/>
            <w:spacing w:val="-5"/>
            <w:u w:val="single" w:color="0079C1"/>
          </w:rPr>
          <w:t>f</w:t>
        </w:r>
        <w:r w:rsidRPr="00007F83">
          <w:rPr>
            <w:rFonts w:ascii="Helvetica Neue" w:hAnsi="Helvetica Neue"/>
            <w:color w:val="0079C1"/>
            <w:u w:val="single" w:color="0079C1"/>
          </w:rPr>
          <w:t>a.usda</w:t>
        </w:r>
        <w:r w:rsidRPr="00007F83">
          <w:rPr>
            <w:rFonts w:ascii="Helvetica Neue" w:hAnsi="Helvetica Neue"/>
            <w:color w:val="0079C1"/>
            <w:spacing w:val="2"/>
            <w:u w:val="single" w:color="0079C1"/>
          </w:rPr>
          <w:t>.</w:t>
        </w:r>
        <w:r w:rsidRPr="00007F83">
          <w:rPr>
            <w:rFonts w:ascii="Helvetica Neue" w:hAnsi="Helvetica Neue"/>
            <w:color w:val="0079C1"/>
            <w:spacing w:val="-2"/>
            <w:u w:val="single" w:color="0079C1"/>
          </w:rPr>
          <w:t>go</w:t>
        </w:r>
        <w:r w:rsidRPr="00007F83">
          <w:rPr>
            <w:rFonts w:ascii="Helvetica Neue" w:hAnsi="Helvetica Neue"/>
            <w:color w:val="0079C1"/>
            <w:u w:val="single" w:color="0079C1"/>
          </w:rPr>
          <w:t>v</w:t>
        </w:r>
      </w:hyperlink>
    </w:p>
    <w:p w14:paraId="09B46E40" w14:textId="77777777" w:rsidR="00007F83" w:rsidRPr="00007F83" w:rsidRDefault="00007F83" w:rsidP="00007F83">
      <w:pPr>
        <w:pStyle w:val="Heading6"/>
        <w:spacing w:before="58"/>
        <w:contextualSpacing/>
        <w:rPr>
          <w:rFonts w:ascii="Helvetica Neue" w:hAnsi="Helvetica Neue"/>
          <w:b/>
        </w:rPr>
      </w:pPr>
      <w:r w:rsidRPr="00007F83">
        <w:rPr>
          <w:rFonts w:ascii="Helvetica Neue" w:hAnsi="Helvetica Neue" w:cs="Calibri"/>
        </w:rPr>
        <w:tab/>
        <w:t>Coope</w:t>
      </w:r>
      <w:r w:rsidRPr="00007F83">
        <w:rPr>
          <w:rFonts w:ascii="Helvetica Neue" w:hAnsi="Helvetica Neue" w:cs="Calibri"/>
          <w:spacing w:val="-5"/>
        </w:rPr>
        <w:t>r</w:t>
      </w:r>
      <w:r w:rsidRPr="00007F83">
        <w:rPr>
          <w:rFonts w:ascii="Helvetica Neue" w:hAnsi="Helvetica Neue" w:cs="Calibri"/>
          <w:spacing w:val="-3"/>
        </w:rPr>
        <w:t>a</w:t>
      </w:r>
      <w:r w:rsidRPr="00007F83">
        <w:rPr>
          <w:rFonts w:ascii="Helvetica Neue" w:hAnsi="Helvetica Neue" w:cs="Calibri"/>
        </w:rPr>
        <w:t>ti</w:t>
      </w:r>
      <w:r w:rsidRPr="00007F83">
        <w:rPr>
          <w:rFonts w:ascii="Helvetica Neue" w:hAnsi="Helvetica Neue" w:cs="Calibri"/>
          <w:spacing w:val="-3"/>
        </w:rPr>
        <w:t>v</w:t>
      </w:r>
      <w:r w:rsidRPr="00007F83">
        <w:rPr>
          <w:rFonts w:ascii="Helvetica Neue" w:hAnsi="Helvetica Neue" w:cs="Calibri"/>
        </w:rPr>
        <w:t>e</w:t>
      </w:r>
      <w:r w:rsidRPr="00007F83">
        <w:rPr>
          <w:rFonts w:ascii="Helvetica Neue" w:hAnsi="Helvetica Neue" w:cs="Calibri"/>
          <w:spacing w:val="4"/>
        </w:rPr>
        <w:t xml:space="preserve"> </w:t>
      </w:r>
      <w:r w:rsidRPr="00007F83">
        <w:rPr>
          <w:rFonts w:ascii="Helvetica Neue" w:hAnsi="Helvetica Neue" w:cs="Calibri"/>
        </w:rPr>
        <w:t>Ex</w:t>
      </w:r>
      <w:r w:rsidRPr="00007F83">
        <w:rPr>
          <w:rFonts w:ascii="Helvetica Neue" w:hAnsi="Helvetica Neue" w:cs="Calibri"/>
          <w:spacing w:val="-3"/>
        </w:rPr>
        <w:t>t</w:t>
      </w:r>
      <w:r w:rsidRPr="00007F83">
        <w:rPr>
          <w:rFonts w:ascii="Helvetica Neue" w:hAnsi="Helvetica Neue" w:cs="Calibri"/>
        </w:rPr>
        <w:t>ension</w:t>
      </w:r>
      <w:r w:rsidRPr="00007F83">
        <w:rPr>
          <w:rFonts w:ascii="Helvetica Neue" w:hAnsi="Helvetica Neue" w:cs="Calibri"/>
          <w:spacing w:val="5"/>
        </w:rPr>
        <w:t xml:space="preserve"> </w:t>
      </w:r>
      <w:r w:rsidRPr="00007F83">
        <w:rPr>
          <w:rFonts w:ascii="Helvetica Neue" w:hAnsi="Helvetica Neue" w:cs="Calibri"/>
        </w:rPr>
        <w:t>Se</w:t>
      </w:r>
      <w:r w:rsidRPr="00007F83">
        <w:rPr>
          <w:rFonts w:ascii="Helvetica Neue" w:hAnsi="Helvetica Neue" w:cs="Calibri"/>
          <w:spacing w:val="2"/>
        </w:rPr>
        <w:t>r</w:t>
      </w:r>
      <w:r w:rsidRPr="00007F83">
        <w:rPr>
          <w:rFonts w:ascii="Helvetica Neue" w:hAnsi="Helvetica Neue" w:cs="Calibri"/>
        </w:rPr>
        <w:t>vice</w:t>
      </w:r>
      <w:r w:rsidRPr="00007F83">
        <w:rPr>
          <w:rFonts w:ascii="Helvetica Neue" w:hAnsi="Helvetica Neue" w:cs="Calibri"/>
          <w:spacing w:val="4"/>
        </w:rPr>
        <w:t xml:space="preserve"> </w:t>
      </w:r>
      <w:r w:rsidRPr="00007F83">
        <w:rPr>
          <w:rFonts w:ascii="Helvetica Neue" w:hAnsi="Helvetica Neue" w:cs="Calibri"/>
          <w:spacing w:val="-5"/>
        </w:rPr>
        <w:t>f</w:t>
      </w:r>
      <w:r w:rsidRPr="00007F83">
        <w:rPr>
          <w:rFonts w:ascii="Helvetica Neue" w:hAnsi="Helvetica Neue" w:cs="Calibri"/>
        </w:rPr>
        <w:t>or</w:t>
      </w:r>
      <w:r w:rsidRPr="00007F83">
        <w:rPr>
          <w:rFonts w:ascii="Helvetica Neue" w:hAnsi="Helvetica Neue" w:cs="Calibri"/>
          <w:spacing w:val="5"/>
        </w:rPr>
        <w:t xml:space="preserve"> </w:t>
      </w:r>
      <w:r w:rsidRPr="00007F83">
        <w:rPr>
          <w:rFonts w:ascii="Helvetica Neue" w:hAnsi="Helvetica Neue" w:cs="Calibri"/>
          <w:spacing w:val="-3"/>
        </w:rPr>
        <w:t>y</w:t>
      </w:r>
      <w:r w:rsidRPr="00007F83">
        <w:rPr>
          <w:rFonts w:ascii="Helvetica Neue" w:hAnsi="Helvetica Neue" w:cs="Calibri"/>
        </w:rPr>
        <w:t>our</w:t>
      </w:r>
      <w:r w:rsidRPr="00007F83">
        <w:rPr>
          <w:rFonts w:ascii="Helvetica Neue" w:hAnsi="Helvetica Neue" w:cs="Calibri"/>
          <w:spacing w:val="4"/>
        </w:rPr>
        <w:t xml:space="preserve"> </w:t>
      </w:r>
      <w:r w:rsidRPr="00007F83">
        <w:rPr>
          <w:rFonts w:ascii="Helvetica Neue" w:hAnsi="Helvetica Neue" w:cs="Calibri"/>
          <w:spacing w:val="-3"/>
        </w:rPr>
        <w:t>stat</w:t>
      </w:r>
      <w:r w:rsidRPr="00007F83">
        <w:rPr>
          <w:rFonts w:ascii="Helvetica Neue" w:hAnsi="Helvetica Neue" w:cs="Calibri"/>
        </w:rPr>
        <w:t>e</w:t>
      </w:r>
      <w:r w:rsidRPr="00007F83">
        <w:rPr>
          <w:rFonts w:ascii="Helvetica Neue" w:hAnsi="Helvetica Neue" w:cs="Calibri"/>
          <w:spacing w:val="5"/>
        </w:rPr>
        <w:t xml:space="preserve"> </w:t>
      </w:r>
      <w:r w:rsidRPr="00007F83">
        <w:rPr>
          <w:rFonts w:ascii="Helvetica Neue" w:hAnsi="Helvetica Neue" w:cs="Calibri"/>
        </w:rPr>
        <w:t xml:space="preserve">land </w:t>
      </w:r>
      <w:r w:rsidRPr="00007F83">
        <w:rPr>
          <w:rFonts w:ascii="Helvetica Neue" w:hAnsi="Helvetica Neue"/>
        </w:rPr>
        <w:t>g</w:t>
      </w:r>
      <w:r w:rsidRPr="00007F83">
        <w:rPr>
          <w:rFonts w:ascii="Helvetica Neue" w:hAnsi="Helvetica Neue"/>
          <w:spacing w:val="-6"/>
        </w:rPr>
        <w:t>r</w:t>
      </w:r>
      <w:r w:rsidRPr="00007F83">
        <w:rPr>
          <w:rFonts w:ascii="Helvetica Neue" w:hAnsi="Helvetica Neue"/>
        </w:rPr>
        <w:t>a</w:t>
      </w:r>
      <w:r w:rsidRPr="00007F83">
        <w:rPr>
          <w:rFonts w:ascii="Helvetica Neue" w:hAnsi="Helvetica Neue"/>
          <w:spacing w:val="-3"/>
        </w:rPr>
        <w:t>n</w:t>
      </w:r>
      <w:r w:rsidRPr="00007F83">
        <w:rPr>
          <w:rFonts w:ascii="Helvetica Neue" w:hAnsi="Helvetica Neue"/>
        </w:rPr>
        <w:t>t uni</w:t>
      </w:r>
      <w:r w:rsidRPr="00007F83">
        <w:rPr>
          <w:rFonts w:ascii="Helvetica Neue" w:hAnsi="Helvetica Neue"/>
          <w:spacing w:val="-3"/>
        </w:rPr>
        <w:t>v</w:t>
      </w:r>
      <w:r w:rsidRPr="00007F83">
        <w:rPr>
          <w:rFonts w:ascii="Helvetica Neue" w:hAnsi="Helvetica Neue"/>
        </w:rPr>
        <w:t>e</w:t>
      </w:r>
      <w:r w:rsidRPr="00007F83">
        <w:rPr>
          <w:rFonts w:ascii="Helvetica Neue" w:hAnsi="Helvetica Neue"/>
          <w:spacing w:val="-6"/>
        </w:rPr>
        <w:t>r</w:t>
      </w:r>
      <w:r w:rsidRPr="00007F83">
        <w:rPr>
          <w:rFonts w:ascii="Helvetica Neue" w:hAnsi="Helvetica Neue"/>
        </w:rPr>
        <w:t>sity:</w:t>
      </w:r>
    </w:p>
    <w:p w14:paraId="69F6479E" w14:textId="77777777" w:rsidR="00007F83" w:rsidRPr="00007F83" w:rsidRDefault="00007F83" w:rsidP="00007F83">
      <w:pPr>
        <w:pStyle w:val="Heading6"/>
        <w:spacing w:before="58"/>
        <w:contextualSpacing/>
        <w:rPr>
          <w:rFonts w:ascii="Helvetica Neue" w:hAnsi="Helvetica Neue"/>
          <w:b/>
          <w:color w:val="0079C1"/>
          <w:u w:val="single" w:color="0079C1"/>
        </w:rPr>
      </w:pPr>
      <w:r w:rsidRPr="00007F83">
        <w:rPr>
          <w:rFonts w:ascii="Helvetica Neue" w:hAnsi="Helvetica Neue"/>
        </w:rPr>
        <w:tab/>
      </w:r>
      <w:hyperlink r:id="rId46">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2"/>
            <w:u w:val="single" w:color="0079C1"/>
          </w:rPr>
          <w:t>.</w:t>
        </w:r>
        <w:r w:rsidRPr="00007F83">
          <w:rPr>
            <w:rFonts w:ascii="Helvetica Neue" w:hAnsi="Helvetica Neue"/>
            <w:color w:val="0079C1"/>
            <w:spacing w:val="-3"/>
            <w:u w:val="single" w:color="0079C1"/>
          </w:rPr>
          <w:t>n</w:t>
        </w:r>
        <w:r w:rsidRPr="00007F83">
          <w:rPr>
            <w:rFonts w:ascii="Helvetica Neue" w:hAnsi="Helvetica Neue"/>
            <w:color w:val="0079C1"/>
            <w:spacing w:val="-1"/>
            <w:u w:val="single" w:color="0079C1"/>
          </w:rPr>
          <w:t>i</w:t>
        </w:r>
        <w:r w:rsidRPr="00007F83">
          <w:rPr>
            <w:rFonts w:ascii="Helvetica Neue" w:hAnsi="Helvetica Neue"/>
            <w:color w:val="0079C1"/>
            <w:u w:val="single" w:color="0079C1"/>
          </w:rPr>
          <w:t>f</w:t>
        </w:r>
        <w:r w:rsidRPr="00007F83">
          <w:rPr>
            <w:rFonts w:ascii="Helvetica Neue" w:hAnsi="Helvetica Neue"/>
            <w:color w:val="0079C1"/>
            <w:spacing w:val="-2"/>
            <w:u w:val="single" w:color="0079C1"/>
          </w:rPr>
          <w:t>a</w:t>
        </w:r>
        <w:r w:rsidRPr="00007F83">
          <w:rPr>
            <w:rFonts w:ascii="Helvetica Neue" w:hAnsi="Helvetica Neue"/>
            <w:color w:val="0079C1"/>
            <w:spacing w:val="-5"/>
            <w:u w:val="single" w:color="0079C1"/>
          </w:rPr>
          <w:t>.</w:t>
        </w:r>
        <w:r w:rsidRPr="00007F83">
          <w:rPr>
            <w:rFonts w:ascii="Helvetica Neue" w:hAnsi="Helvetica Neue"/>
            <w:color w:val="0079C1"/>
            <w:spacing w:val="-2"/>
            <w:u w:val="single" w:color="0079C1"/>
          </w:rPr>
          <w:t>u</w:t>
        </w:r>
        <w:r w:rsidRPr="00007F83">
          <w:rPr>
            <w:rFonts w:ascii="Helvetica Neue" w:hAnsi="Helvetica Neue"/>
            <w:color w:val="0079C1"/>
            <w:spacing w:val="-1"/>
            <w:u w:val="single" w:color="0079C1"/>
          </w:rPr>
          <w:t>s</w:t>
        </w:r>
        <w:r w:rsidRPr="00007F83">
          <w:rPr>
            <w:rFonts w:ascii="Helvetica Neue" w:hAnsi="Helvetica Neue"/>
            <w:color w:val="0079C1"/>
            <w:spacing w:val="-2"/>
            <w:u w:val="single" w:color="0079C1"/>
          </w:rPr>
          <w:t>da</w:t>
        </w:r>
        <w:r w:rsidRPr="00007F83">
          <w:rPr>
            <w:rFonts w:ascii="Helvetica Neue" w:hAnsi="Helvetica Neue"/>
            <w:color w:val="0079C1"/>
            <w:u w:val="single" w:color="0079C1"/>
          </w:rPr>
          <w:t>.</w:t>
        </w:r>
        <w:r w:rsidRPr="00007F83">
          <w:rPr>
            <w:rFonts w:ascii="Helvetica Neue" w:hAnsi="Helvetica Neue"/>
            <w:color w:val="0079C1"/>
            <w:spacing w:val="-5"/>
            <w:u w:val="single" w:color="0079C1"/>
          </w:rPr>
          <w:t>g</w:t>
        </w:r>
        <w:r w:rsidRPr="00007F83">
          <w:rPr>
            <w:rFonts w:ascii="Helvetica Neue" w:hAnsi="Helvetica Neue"/>
            <w:color w:val="0079C1"/>
            <w:spacing w:val="-3"/>
            <w:u w:val="single" w:color="0079C1"/>
          </w:rPr>
          <w:t>o</w:t>
        </w:r>
        <w:r w:rsidRPr="00007F83">
          <w:rPr>
            <w:rFonts w:ascii="Helvetica Neue" w:hAnsi="Helvetica Neue"/>
            <w:color w:val="0079C1"/>
            <w:spacing w:val="-10"/>
            <w:u w:val="single" w:color="0079C1"/>
          </w:rPr>
          <w:t>v</w:t>
        </w:r>
        <w:r w:rsidRPr="00007F83">
          <w:rPr>
            <w:rFonts w:ascii="Helvetica Neue" w:hAnsi="Helvetica Neue"/>
            <w:color w:val="0079C1"/>
            <w:spacing w:val="-12"/>
            <w:u w:val="single" w:color="0079C1"/>
          </w:rPr>
          <w:t>/</w:t>
        </w:r>
        <w:r w:rsidRPr="00007F83">
          <w:rPr>
            <w:rFonts w:ascii="Helvetica Neue" w:hAnsi="Helvetica Neue"/>
            <w:color w:val="0079C1"/>
            <w:spacing w:val="-1"/>
            <w:u w:val="single" w:color="0079C1"/>
          </w:rPr>
          <w:t>e</w:t>
        </w:r>
        <w:r w:rsidRPr="00007F83">
          <w:rPr>
            <w:rFonts w:ascii="Helvetica Neue" w:hAnsi="Helvetica Neue"/>
            <w:color w:val="0079C1"/>
            <w:spacing w:val="5"/>
            <w:u w:val="single" w:color="0079C1"/>
          </w:rPr>
          <w:t>x</w:t>
        </w:r>
        <w:r w:rsidRPr="00007F83">
          <w:rPr>
            <w:rFonts w:ascii="Helvetica Neue" w:hAnsi="Helvetica Neue"/>
            <w:color w:val="0079C1"/>
            <w:spacing w:val="-3"/>
            <w:u w:val="single" w:color="0079C1"/>
          </w:rPr>
          <w:t>t</w:t>
        </w:r>
        <w:r w:rsidRPr="00007F83">
          <w:rPr>
            <w:rFonts w:ascii="Helvetica Neue" w:hAnsi="Helvetica Neue"/>
            <w:color w:val="0079C1"/>
            <w:spacing w:val="-2"/>
            <w:u w:val="single" w:color="0079C1"/>
          </w:rPr>
          <w:t>en</w:t>
        </w:r>
        <w:r w:rsidRPr="00007F83">
          <w:rPr>
            <w:rFonts w:ascii="Helvetica Neue" w:hAnsi="Helvetica Neue"/>
            <w:color w:val="0079C1"/>
            <w:spacing w:val="-3"/>
            <w:u w:val="single" w:color="0079C1"/>
          </w:rPr>
          <w:t>s</w:t>
        </w:r>
        <w:r w:rsidRPr="00007F83">
          <w:rPr>
            <w:rFonts w:ascii="Helvetica Neue" w:hAnsi="Helvetica Neue"/>
            <w:color w:val="0079C1"/>
            <w:spacing w:val="-2"/>
            <w:u w:val="single" w:color="0079C1"/>
          </w:rPr>
          <w:t>i</w:t>
        </w:r>
        <w:r w:rsidRPr="00007F83">
          <w:rPr>
            <w:rFonts w:ascii="Helvetica Neue" w:hAnsi="Helvetica Neue"/>
            <w:color w:val="0079C1"/>
            <w:spacing w:val="-1"/>
            <w:u w:val="single" w:color="0079C1"/>
          </w:rPr>
          <w:t>o</w:t>
        </w:r>
        <w:r w:rsidRPr="00007F83">
          <w:rPr>
            <w:rFonts w:ascii="Helvetica Neue" w:hAnsi="Helvetica Neue"/>
            <w:color w:val="0079C1"/>
            <w:u w:val="single" w:color="0079C1"/>
          </w:rPr>
          <w:t>n</w:t>
        </w:r>
      </w:hyperlink>
      <w:r w:rsidRPr="00007F83">
        <w:rPr>
          <w:rFonts w:ascii="Helvetica Neue" w:hAnsi="Helvetica Neue"/>
        </w:rPr>
        <w:t xml:space="preserve"> or </w:t>
      </w:r>
      <w:hyperlink r:id="rId47" w:history="1">
        <w:r w:rsidRPr="00007F83">
          <w:rPr>
            <w:rStyle w:val="Hyperlink"/>
            <w:rFonts w:ascii="Helvetica Neue" w:hAnsi="Helvetica Neue"/>
            <w:color w:val="0079C1"/>
          </w:rPr>
          <w:t>www.eXtension.org</w:t>
        </w:r>
      </w:hyperlink>
      <w:r w:rsidRPr="00007F83">
        <w:rPr>
          <w:rFonts w:ascii="Helvetica Neue" w:hAnsi="Helvetica Neue"/>
        </w:rPr>
        <w:t xml:space="preserve"> or your telephone book</w:t>
      </w:r>
    </w:p>
    <w:p w14:paraId="28266559" w14:textId="77777777" w:rsidR="00007F83" w:rsidRPr="00007F83" w:rsidRDefault="00007F83" w:rsidP="00007F83">
      <w:pPr>
        <w:pStyle w:val="Heading6"/>
        <w:contextualSpacing/>
        <w:rPr>
          <w:rFonts w:ascii="Helvetica Neue" w:hAnsi="Helvetica Neue" w:cs="Calibri"/>
          <w:b/>
          <w:bCs/>
        </w:rPr>
      </w:pPr>
      <w:r w:rsidRPr="00007F83">
        <w:rPr>
          <w:rFonts w:ascii="Helvetica Neue" w:hAnsi="Helvetica Neue" w:cs="Calibri"/>
          <w:spacing w:val="-4"/>
        </w:rPr>
        <w:t>U.</w:t>
      </w:r>
      <w:r w:rsidRPr="00007F83">
        <w:rPr>
          <w:rFonts w:ascii="Helvetica Neue" w:hAnsi="Helvetica Neue" w:cs="Calibri"/>
        </w:rPr>
        <w:t>S.</w:t>
      </w:r>
      <w:r w:rsidRPr="00007F83">
        <w:rPr>
          <w:rFonts w:ascii="Helvetica Neue" w:hAnsi="Helvetica Neue" w:cs="Calibri"/>
          <w:spacing w:val="3"/>
        </w:rPr>
        <w:t xml:space="preserve"> </w:t>
      </w:r>
      <w:r w:rsidRPr="00007F83">
        <w:rPr>
          <w:rFonts w:ascii="Helvetica Neue" w:hAnsi="Helvetica Neue" w:cs="Calibri"/>
        </w:rPr>
        <w:t>E</w:t>
      </w:r>
      <w:r w:rsidRPr="00007F83">
        <w:rPr>
          <w:rFonts w:ascii="Helvetica Neue" w:hAnsi="Helvetica Neue" w:cs="Calibri"/>
          <w:spacing w:val="-4"/>
        </w:rPr>
        <w:t>n</w:t>
      </w:r>
      <w:r w:rsidRPr="00007F83">
        <w:rPr>
          <w:rFonts w:ascii="Helvetica Neue" w:hAnsi="Helvetica Neue" w:cs="Calibri"/>
        </w:rPr>
        <w:t>vi</w:t>
      </w:r>
      <w:r w:rsidRPr="00007F83">
        <w:rPr>
          <w:rFonts w:ascii="Helvetica Neue" w:hAnsi="Helvetica Neue" w:cs="Calibri"/>
          <w:spacing w:val="-3"/>
        </w:rPr>
        <w:t>r</w:t>
      </w:r>
      <w:r w:rsidRPr="00007F83">
        <w:rPr>
          <w:rFonts w:ascii="Helvetica Neue" w:hAnsi="Helvetica Neue" w:cs="Calibri"/>
        </w:rPr>
        <w:t>onme</w:t>
      </w:r>
      <w:r w:rsidRPr="00007F83">
        <w:rPr>
          <w:rFonts w:ascii="Helvetica Neue" w:hAnsi="Helvetica Neue" w:cs="Calibri"/>
          <w:spacing w:val="-3"/>
        </w:rPr>
        <w:t>nt</w:t>
      </w:r>
      <w:r w:rsidRPr="00007F83">
        <w:rPr>
          <w:rFonts w:ascii="Helvetica Neue" w:hAnsi="Helvetica Neue" w:cs="Calibri"/>
        </w:rPr>
        <w:t>al</w:t>
      </w:r>
      <w:r w:rsidRPr="00007F83">
        <w:rPr>
          <w:rFonts w:ascii="Helvetica Neue" w:hAnsi="Helvetica Neue" w:cs="Calibri"/>
          <w:spacing w:val="4"/>
        </w:rPr>
        <w:t xml:space="preserve"> </w:t>
      </w:r>
      <w:r w:rsidRPr="00007F83">
        <w:rPr>
          <w:rFonts w:ascii="Helvetica Neue" w:hAnsi="Helvetica Neue" w:cs="Calibri"/>
        </w:rPr>
        <w:t>P</w:t>
      </w:r>
      <w:r w:rsidRPr="00007F83">
        <w:rPr>
          <w:rFonts w:ascii="Helvetica Neue" w:hAnsi="Helvetica Neue" w:cs="Calibri"/>
          <w:spacing w:val="-3"/>
        </w:rPr>
        <w:t>r</w:t>
      </w:r>
      <w:r w:rsidRPr="00007F83">
        <w:rPr>
          <w:rFonts w:ascii="Helvetica Neue" w:hAnsi="Helvetica Neue" w:cs="Calibri"/>
        </w:rPr>
        <w:t>o</w:t>
      </w:r>
      <w:r w:rsidRPr="00007F83">
        <w:rPr>
          <w:rFonts w:ascii="Helvetica Neue" w:hAnsi="Helvetica Neue" w:cs="Calibri"/>
          <w:spacing w:val="-4"/>
        </w:rPr>
        <w:t>t</w:t>
      </w:r>
      <w:r w:rsidRPr="00007F83">
        <w:rPr>
          <w:rFonts w:ascii="Helvetica Neue" w:hAnsi="Helvetica Neue" w:cs="Calibri"/>
        </w:rPr>
        <w:t>ection</w:t>
      </w:r>
      <w:r w:rsidRPr="00007F83">
        <w:rPr>
          <w:rFonts w:ascii="Helvetica Neue" w:hAnsi="Helvetica Neue" w:cs="Calibri"/>
          <w:spacing w:val="4"/>
        </w:rPr>
        <w:t xml:space="preserve"> </w:t>
      </w:r>
      <w:r w:rsidRPr="00007F83">
        <w:rPr>
          <w:rFonts w:ascii="Helvetica Neue" w:hAnsi="Helvetica Neue" w:cs="Calibri"/>
        </w:rPr>
        <w:t>A</w:t>
      </w:r>
      <w:r w:rsidRPr="00007F83">
        <w:rPr>
          <w:rFonts w:ascii="Helvetica Neue" w:hAnsi="Helvetica Neue" w:cs="Calibri"/>
          <w:spacing w:val="-3"/>
        </w:rPr>
        <w:t>g</w:t>
      </w:r>
      <w:r w:rsidRPr="00007F83">
        <w:rPr>
          <w:rFonts w:ascii="Helvetica Neue" w:hAnsi="Helvetica Neue" w:cs="Calibri"/>
        </w:rPr>
        <w:t xml:space="preserve">ency </w:t>
      </w:r>
      <w:hyperlink r:id="rId48">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.epa</w:t>
        </w:r>
        <w:r w:rsidRPr="00007F83">
          <w:rPr>
            <w:rFonts w:ascii="Helvetica Neue" w:hAnsi="Helvetica Neue"/>
            <w:color w:val="0079C1"/>
            <w:spacing w:val="2"/>
            <w:u w:val="single" w:color="0079C1"/>
          </w:rPr>
          <w:t>.</w:t>
        </w:r>
        <w:r w:rsidRPr="00007F83">
          <w:rPr>
            <w:rFonts w:ascii="Helvetica Neue" w:hAnsi="Helvetica Neue"/>
            <w:color w:val="0079C1"/>
            <w:spacing w:val="-2"/>
            <w:u w:val="single" w:color="0079C1"/>
          </w:rPr>
          <w:t>go</w:t>
        </w:r>
        <w:r w:rsidRPr="00007F83">
          <w:rPr>
            <w:rFonts w:ascii="Helvetica Neue" w:hAnsi="Helvetica Neue"/>
            <w:color w:val="0079C1"/>
            <w:u w:val="single" w:color="0079C1"/>
          </w:rPr>
          <w:t>v</w:t>
        </w:r>
      </w:hyperlink>
    </w:p>
    <w:p w14:paraId="640ABEDA" w14:textId="77777777" w:rsidR="00007F83" w:rsidRPr="00007F83" w:rsidRDefault="00007F83" w:rsidP="00007F83">
      <w:pPr>
        <w:pStyle w:val="Heading6"/>
        <w:spacing w:before="58"/>
        <w:contextualSpacing/>
        <w:rPr>
          <w:rFonts w:ascii="Helvetica Neue" w:hAnsi="Helvetica Neue"/>
          <w:b/>
          <w:bCs/>
        </w:rPr>
      </w:pPr>
      <w:r w:rsidRPr="00007F83">
        <w:rPr>
          <w:rFonts w:ascii="Helvetica Neue" w:hAnsi="Helvetica Neue"/>
        </w:rPr>
        <w:t xml:space="preserve">National Healthy Homes Partnership </w:t>
      </w:r>
      <w:hyperlink r:id="rId49" w:history="1">
        <w:r w:rsidRPr="00007F83">
          <w:rPr>
            <w:rStyle w:val="Hyperlink"/>
            <w:rFonts w:ascii="Helvetica Neue" w:hAnsi="Helvetica Neue"/>
            <w:color w:val="0079C1"/>
          </w:rPr>
          <w:t>www.healthyhomespartnership.net</w:t>
        </w:r>
      </w:hyperlink>
      <w:r w:rsidRPr="00007F83">
        <w:rPr>
          <w:rFonts w:ascii="Helvetica Neue" w:hAnsi="Helvetica Neue"/>
        </w:rPr>
        <w:t xml:space="preserve"> </w:t>
      </w:r>
    </w:p>
    <w:p w14:paraId="0B48A1E4" w14:textId="77777777" w:rsidR="00007F83" w:rsidRPr="00007F83" w:rsidRDefault="00007F83" w:rsidP="00007F83">
      <w:pPr>
        <w:pStyle w:val="Heading6"/>
        <w:contextualSpacing/>
        <w:rPr>
          <w:rFonts w:ascii="Helvetica Neue" w:hAnsi="Helvetica Neue" w:cs="Calibri"/>
          <w:b/>
          <w:bCs/>
        </w:rPr>
      </w:pPr>
      <w:r w:rsidRPr="00007F83">
        <w:rPr>
          <w:rFonts w:ascii="Helvetica Neue" w:hAnsi="Helvetica Neue" w:cs="Calibri"/>
        </w:rPr>
        <w:t>N</w:t>
      </w:r>
      <w:r w:rsidRPr="00007F83">
        <w:rPr>
          <w:rFonts w:ascii="Helvetica Neue" w:hAnsi="Helvetica Neue" w:cs="Calibri"/>
          <w:spacing w:val="-3"/>
        </w:rPr>
        <w:t>a</w:t>
      </w:r>
      <w:r w:rsidRPr="00007F83">
        <w:rPr>
          <w:rFonts w:ascii="Helvetica Neue" w:hAnsi="Helvetica Neue" w:cs="Calibri"/>
        </w:rPr>
        <w:t>tional</w:t>
      </w:r>
      <w:r w:rsidRPr="00007F83">
        <w:rPr>
          <w:rFonts w:ascii="Helvetica Neue" w:hAnsi="Helvetica Neue" w:cs="Calibri"/>
          <w:spacing w:val="3"/>
        </w:rPr>
        <w:t xml:space="preserve"> </w:t>
      </w:r>
      <w:r w:rsidRPr="00007F83">
        <w:rPr>
          <w:rFonts w:ascii="Helvetica Neue" w:hAnsi="Helvetica Neue" w:cs="Calibri"/>
        </w:rPr>
        <w:t>Ce</w:t>
      </w:r>
      <w:r w:rsidRPr="00007F83">
        <w:rPr>
          <w:rFonts w:ascii="Helvetica Neue" w:hAnsi="Helvetica Neue" w:cs="Calibri"/>
          <w:spacing w:val="-3"/>
        </w:rPr>
        <w:t>nt</w:t>
      </w:r>
      <w:r w:rsidRPr="00007F83">
        <w:rPr>
          <w:rFonts w:ascii="Helvetica Neue" w:hAnsi="Helvetica Neue" w:cs="Calibri"/>
        </w:rPr>
        <w:t>er</w:t>
      </w:r>
      <w:r w:rsidRPr="00007F83">
        <w:rPr>
          <w:rFonts w:ascii="Helvetica Neue" w:hAnsi="Helvetica Neue" w:cs="Calibri"/>
          <w:spacing w:val="4"/>
        </w:rPr>
        <w:t xml:space="preserve"> </w:t>
      </w:r>
      <w:r w:rsidRPr="00007F83">
        <w:rPr>
          <w:rFonts w:ascii="Helvetica Neue" w:hAnsi="Helvetica Neue" w:cs="Calibri"/>
          <w:spacing w:val="-4"/>
        </w:rPr>
        <w:t>f</w:t>
      </w:r>
      <w:r w:rsidRPr="00007F83">
        <w:rPr>
          <w:rFonts w:ascii="Helvetica Neue" w:hAnsi="Helvetica Neue" w:cs="Calibri"/>
        </w:rPr>
        <w:t>or</w:t>
      </w:r>
      <w:r w:rsidRPr="00007F83">
        <w:rPr>
          <w:rFonts w:ascii="Helvetica Neue" w:hAnsi="Helvetica Neue" w:cs="Calibri"/>
          <w:spacing w:val="3"/>
        </w:rPr>
        <w:t xml:space="preserve"> </w:t>
      </w:r>
      <w:r w:rsidRPr="00007F83">
        <w:rPr>
          <w:rFonts w:ascii="Helvetica Neue" w:hAnsi="Helvetica Neue" w:cs="Calibri"/>
        </w:rPr>
        <w:t>Healt</w:t>
      </w:r>
      <w:r w:rsidRPr="00007F83">
        <w:rPr>
          <w:rFonts w:ascii="Helvetica Neue" w:hAnsi="Helvetica Neue" w:cs="Calibri"/>
          <w:spacing w:val="-5"/>
        </w:rPr>
        <w:t>h</w:t>
      </w:r>
      <w:r w:rsidRPr="00007F83">
        <w:rPr>
          <w:rFonts w:ascii="Helvetica Neue" w:hAnsi="Helvetica Neue" w:cs="Calibri"/>
        </w:rPr>
        <w:t>y</w:t>
      </w:r>
      <w:r w:rsidRPr="00007F83">
        <w:rPr>
          <w:rFonts w:ascii="Helvetica Neue" w:hAnsi="Helvetica Neue" w:cs="Calibri"/>
          <w:spacing w:val="4"/>
        </w:rPr>
        <w:t xml:space="preserve"> </w:t>
      </w:r>
      <w:r w:rsidRPr="00007F83">
        <w:rPr>
          <w:rFonts w:ascii="Helvetica Neue" w:hAnsi="Helvetica Neue" w:cs="Calibri"/>
        </w:rPr>
        <w:t xml:space="preserve">Housing </w:t>
      </w:r>
      <w:hyperlink r:id="rId50">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.nchh.o</w:t>
        </w:r>
        <w:r w:rsidRPr="00007F83">
          <w:rPr>
            <w:rFonts w:ascii="Helvetica Neue" w:hAnsi="Helvetica Neue"/>
            <w:color w:val="0079C1"/>
            <w:spacing w:val="-4"/>
            <w:u w:val="single" w:color="0079C1"/>
          </w:rPr>
          <w:t>r</w:t>
        </w:r>
        <w:r w:rsidRPr="00007F83">
          <w:rPr>
            <w:rFonts w:ascii="Helvetica Neue" w:hAnsi="Helvetica Neue"/>
            <w:color w:val="0079C1"/>
            <w:u w:val="single" w:color="0079C1"/>
          </w:rPr>
          <w:t>g</w:t>
        </w:r>
      </w:hyperlink>
    </w:p>
    <w:p w14:paraId="7C77627E" w14:textId="77777777" w:rsidR="00007F83" w:rsidRPr="00007F83" w:rsidRDefault="00007F83" w:rsidP="00007F83">
      <w:pPr>
        <w:pStyle w:val="Heading6"/>
        <w:spacing w:before="58"/>
        <w:contextualSpacing/>
        <w:rPr>
          <w:rFonts w:ascii="Helvetica Neue" w:hAnsi="Helvetica Neue"/>
          <w:b/>
          <w:bCs/>
        </w:rPr>
      </w:pPr>
      <w:r w:rsidRPr="00007F83">
        <w:rPr>
          <w:rFonts w:ascii="Helvetica Neue" w:hAnsi="Helvetica Neue"/>
        </w:rPr>
        <w:t>Child</w:t>
      </w:r>
      <w:r w:rsidRPr="00007F83">
        <w:rPr>
          <w:rFonts w:ascii="Helvetica Neue" w:hAnsi="Helvetica Neue"/>
          <w:spacing w:val="-3"/>
        </w:rPr>
        <w:t>r</w:t>
      </w:r>
      <w:r w:rsidRPr="00007F83">
        <w:rPr>
          <w:rFonts w:ascii="Helvetica Neue" w:hAnsi="Helvetica Neue"/>
        </w:rPr>
        <w:t>en</w:t>
      </w:r>
      <w:r w:rsidRPr="00007F83">
        <w:rPr>
          <w:rFonts w:ascii="Helvetica Neue" w:hAnsi="Helvetica Neue"/>
          <w:spacing w:val="-15"/>
        </w:rPr>
        <w:t>’</w:t>
      </w:r>
      <w:r w:rsidRPr="00007F83">
        <w:rPr>
          <w:rFonts w:ascii="Helvetica Neue" w:hAnsi="Helvetica Neue"/>
        </w:rPr>
        <w:t>s</w:t>
      </w:r>
      <w:r w:rsidRPr="00007F83">
        <w:rPr>
          <w:rFonts w:ascii="Helvetica Neue" w:hAnsi="Helvetica Neue"/>
          <w:spacing w:val="-7"/>
        </w:rPr>
        <w:t xml:space="preserve"> </w:t>
      </w:r>
      <w:r w:rsidRPr="00007F83">
        <w:rPr>
          <w:rFonts w:ascii="Helvetica Neue" w:hAnsi="Helvetica Neue"/>
        </w:rPr>
        <w:t>E</w:t>
      </w:r>
      <w:r w:rsidRPr="00007F83">
        <w:rPr>
          <w:rFonts w:ascii="Helvetica Neue" w:hAnsi="Helvetica Neue"/>
          <w:spacing w:val="-5"/>
        </w:rPr>
        <w:t>n</w:t>
      </w:r>
      <w:r w:rsidRPr="00007F83">
        <w:rPr>
          <w:rFonts w:ascii="Helvetica Neue" w:hAnsi="Helvetica Neue"/>
        </w:rPr>
        <w:t>vi</w:t>
      </w:r>
      <w:r w:rsidRPr="00007F83">
        <w:rPr>
          <w:rFonts w:ascii="Helvetica Neue" w:hAnsi="Helvetica Neue"/>
          <w:spacing w:val="-3"/>
        </w:rPr>
        <w:t>r</w:t>
      </w:r>
      <w:r w:rsidRPr="00007F83">
        <w:rPr>
          <w:rFonts w:ascii="Helvetica Neue" w:hAnsi="Helvetica Neue"/>
        </w:rPr>
        <w:t>onme</w:t>
      </w:r>
      <w:r w:rsidRPr="00007F83">
        <w:rPr>
          <w:rFonts w:ascii="Helvetica Neue" w:hAnsi="Helvetica Neue"/>
          <w:spacing w:val="-3"/>
        </w:rPr>
        <w:t>nt</w:t>
      </w:r>
      <w:r w:rsidRPr="00007F83">
        <w:rPr>
          <w:rFonts w:ascii="Helvetica Neue" w:hAnsi="Helvetica Neue"/>
        </w:rPr>
        <w:t>al</w:t>
      </w:r>
      <w:r w:rsidRPr="00007F83">
        <w:rPr>
          <w:rFonts w:ascii="Helvetica Neue" w:hAnsi="Helvetica Neue"/>
          <w:spacing w:val="-6"/>
        </w:rPr>
        <w:t xml:space="preserve"> </w:t>
      </w:r>
      <w:r w:rsidRPr="00007F83">
        <w:rPr>
          <w:rFonts w:ascii="Helvetica Neue" w:hAnsi="Helvetica Neue"/>
        </w:rPr>
        <w:t>Health</w:t>
      </w:r>
      <w:r w:rsidRPr="00007F83">
        <w:rPr>
          <w:rFonts w:ascii="Helvetica Neue" w:hAnsi="Helvetica Neue"/>
          <w:spacing w:val="-6"/>
        </w:rPr>
        <w:t xml:space="preserve"> </w:t>
      </w:r>
      <w:r w:rsidRPr="00007F83">
        <w:rPr>
          <w:rFonts w:ascii="Helvetica Neue" w:hAnsi="Helvetica Neue"/>
        </w:rPr>
        <w:t>N</w:t>
      </w:r>
      <w:r w:rsidRPr="00007F83">
        <w:rPr>
          <w:rFonts w:ascii="Helvetica Neue" w:hAnsi="Helvetica Neue"/>
          <w:spacing w:val="-2"/>
        </w:rPr>
        <w:t>e</w:t>
      </w:r>
      <w:r w:rsidRPr="00007F83">
        <w:rPr>
          <w:rFonts w:ascii="Helvetica Neue" w:hAnsi="Helvetica Neue"/>
        </w:rPr>
        <w:t>t</w:t>
      </w:r>
      <w:r w:rsidRPr="00007F83">
        <w:rPr>
          <w:rFonts w:ascii="Helvetica Neue" w:hAnsi="Helvetica Neue"/>
          <w:spacing w:val="-2"/>
        </w:rPr>
        <w:t>w</w:t>
      </w:r>
      <w:r w:rsidRPr="00007F83">
        <w:rPr>
          <w:rFonts w:ascii="Helvetica Neue" w:hAnsi="Helvetica Neue"/>
        </w:rPr>
        <w:t xml:space="preserve">ork </w:t>
      </w:r>
      <w:hyperlink r:id="rId51">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.cehn.o</w:t>
        </w:r>
        <w:r w:rsidRPr="00007F83">
          <w:rPr>
            <w:rFonts w:ascii="Helvetica Neue" w:hAnsi="Helvetica Neue"/>
            <w:color w:val="0079C1"/>
            <w:spacing w:val="-4"/>
            <w:u w:val="single" w:color="0079C1"/>
          </w:rPr>
          <w:t>r</w:t>
        </w:r>
        <w:r w:rsidRPr="00007F83">
          <w:rPr>
            <w:rFonts w:ascii="Helvetica Neue" w:hAnsi="Helvetica Neue"/>
            <w:color w:val="0079C1"/>
            <w:u w:val="single" w:color="0079C1"/>
          </w:rPr>
          <w:t>g</w:t>
        </w:r>
      </w:hyperlink>
    </w:p>
    <w:p w14:paraId="0B0A8499" w14:textId="77777777" w:rsidR="00007F83" w:rsidRPr="00007F83" w:rsidRDefault="00007F83" w:rsidP="00007F83">
      <w:pPr>
        <w:pStyle w:val="Heading6"/>
        <w:contextualSpacing/>
        <w:rPr>
          <w:rFonts w:ascii="Helvetica Neue" w:hAnsi="Helvetica Neue" w:cs="Calibri"/>
          <w:b/>
          <w:bCs/>
        </w:rPr>
      </w:pPr>
      <w:r w:rsidRPr="00007F83">
        <w:rPr>
          <w:rFonts w:ascii="Helvetica Neue" w:hAnsi="Helvetica Neue" w:cs="Calibri"/>
        </w:rPr>
        <w:t>N</w:t>
      </w:r>
      <w:r w:rsidRPr="00007F83">
        <w:rPr>
          <w:rFonts w:ascii="Helvetica Neue" w:hAnsi="Helvetica Neue" w:cs="Calibri"/>
          <w:spacing w:val="-3"/>
        </w:rPr>
        <w:t>a</w:t>
      </w:r>
      <w:r w:rsidRPr="00007F83">
        <w:rPr>
          <w:rFonts w:ascii="Helvetica Neue" w:hAnsi="Helvetica Neue" w:cs="Calibri"/>
        </w:rPr>
        <w:t>tional</w:t>
      </w:r>
      <w:r w:rsidRPr="00007F83">
        <w:rPr>
          <w:rFonts w:ascii="Helvetica Neue" w:hAnsi="Helvetica Neue" w:cs="Calibri"/>
          <w:spacing w:val="2"/>
        </w:rPr>
        <w:t xml:space="preserve"> </w:t>
      </w:r>
      <w:r w:rsidRPr="00007F83">
        <w:rPr>
          <w:rFonts w:ascii="Helvetica Neue" w:hAnsi="Helvetica Neue" w:cs="Calibri"/>
        </w:rPr>
        <w:t>S</w:t>
      </w:r>
      <w:r w:rsidRPr="00007F83">
        <w:rPr>
          <w:rFonts w:ascii="Helvetica Neue" w:hAnsi="Helvetica Neue" w:cs="Calibri"/>
          <w:spacing w:val="-2"/>
        </w:rPr>
        <w:t>a</w:t>
      </w:r>
      <w:r w:rsidRPr="00007F83">
        <w:rPr>
          <w:rFonts w:ascii="Helvetica Neue" w:hAnsi="Helvetica Neue" w:cs="Calibri"/>
          <w:spacing w:val="-5"/>
        </w:rPr>
        <w:t>f</w:t>
      </w:r>
      <w:r w:rsidRPr="00007F83">
        <w:rPr>
          <w:rFonts w:ascii="Helvetica Neue" w:hAnsi="Helvetica Neue" w:cs="Calibri"/>
          <w:spacing w:val="-2"/>
        </w:rPr>
        <w:t>e</w:t>
      </w:r>
      <w:r w:rsidRPr="00007F83">
        <w:rPr>
          <w:rFonts w:ascii="Helvetica Neue" w:hAnsi="Helvetica Neue" w:cs="Calibri"/>
        </w:rPr>
        <w:t>ty</w:t>
      </w:r>
      <w:r w:rsidRPr="00007F83">
        <w:rPr>
          <w:rFonts w:ascii="Helvetica Neue" w:hAnsi="Helvetica Neue" w:cs="Calibri"/>
          <w:spacing w:val="2"/>
        </w:rPr>
        <w:t xml:space="preserve"> </w:t>
      </w:r>
      <w:r w:rsidRPr="00007F83">
        <w:rPr>
          <w:rFonts w:ascii="Helvetica Neue" w:hAnsi="Helvetica Neue" w:cs="Calibri"/>
        </w:rPr>
        <w:t xml:space="preserve">Council </w:t>
      </w:r>
      <w:hyperlink r:id="rId52">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.nsc.o</w:t>
        </w:r>
        <w:r w:rsidRPr="00007F83">
          <w:rPr>
            <w:rFonts w:ascii="Helvetica Neue" w:hAnsi="Helvetica Neue"/>
            <w:color w:val="0079C1"/>
            <w:spacing w:val="-4"/>
            <w:u w:val="single" w:color="0079C1"/>
          </w:rPr>
          <w:t>r</w:t>
        </w:r>
        <w:r w:rsidRPr="00007F83">
          <w:rPr>
            <w:rFonts w:ascii="Helvetica Neue" w:hAnsi="Helvetica Neue"/>
            <w:color w:val="0079C1"/>
            <w:u w:val="single" w:color="0079C1"/>
          </w:rPr>
          <w:t>g</w:t>
        </w:r>
      </w:hyperlink>
    </w:p>
    <w:p w14:paraId="2D8D88C5" w14:textId="77777777" w:rsidR="00007F83" w:rsidRPr="00007F83" w:rsidRDefault="00007F83" w:rsidP="00007F83">
      <w:pPr>
        <w:pStyle w:val="Heading6"/>
        <w:contextualSpacing/>
        <w:rPr>
          <w:rFonts w:ascii="Helvetica Neue" w:hAnsi="Helvetica Neue"/>
          <w:b/>
          <w:bCs/>
        </w:rPr>
      </w:pPr>
      <w:r w:rsidRPr="00007F83">
        <w:rPr>
          <w:rFonts w:ascii="Helvetica Neue" w:hAnsi="Helvetica Neue"/>
          <w:spacing w:val="-4"/>
        </w:rPr>
        <w:t>P</w:t>
      </w:r>
      <w:r w:rsidRPr="00007F83">
        <w:rPr>
          <w:rFonts w:ascii="Helvetica Neue" w:hAnsi="Helvetica Neue"/>
        </w:rPr>
        <w:t>edi</w:t>
      </w:r>
      <w:r w:rsidRPr="00007F83">
        <w:rPr>
          <w:rFonts w:ascii="Helvetica Neue" w:hAnsi="Helvetica Neue"/>
          <w:spacing w:val="-3"/>
        </w:rPr>
        <w:t>a</w:t>
      </w:r>
      <w:r w:rsidRPr="00007F83">
        <w:rPr>
          <w:rFonts w:ascii="Helvetica Neue" w:hAnsi="Helvetica Neue"/>
        </w:rPr>
        <w:t>tric</w:t>
      </w:r>
      <w:r w:rsidRPr="00007F83">
        <w:rPr>
          <w:rFonts w:ascii="Helvetica Neue" w:hAnsi="Helvetica Neue"/>
          <w:spacing w:val="-5"/>
        </w:rPr>
        <w:t xml:space="preserve"> </w:t>
      </w:r>
      <w:r w:rsidRPr="00007F83">
        <w:rPr>
          <w:rFonts w:ascii="Helvetica Neue" w:hAnsi="Helvetica Neue"/>
        </w:rPr>
        <w:t>E</w:t>
      </w:r>
      <w:r w:rsidRPr="00007F83">
        <w:rPr>
          <w:rFonts w:ascii="Helvetica Neue" w:hAnsi="Helvetica Neue"/>
          <w:spacing w:val="-5"/>
        </w:rPr>
        <w:t>n</w:t>
      </w:r>
      <w:r w:rsidRPr="00007F83">
        <w:rPr>
          <w:rFonts w:ascii="Helvetica Neue" w:hAnsi="Helvetica Neue"/>
        </w:rPr>
        <w:t>vi</w:t>
      </w:r>
      <w:r w:rsidRPr="00007F83">
        <w:rPr>
          <w:rFonts w:ascii="Helvetica Neue" w:hAnsi="Helvetica Neue"/>
          <w:spacing w:val="-3"/>
        </w:rPr>
        <w:t>r</w:t>
      </w:r>
      <w:r w:rsidRPr="00007F83">
        <w:rPr>
          <w:rFonts w:ascii="Helvetica Neue" w:hAnsi="Helvetica Neue"/>
        </w:rPr>
        <w:t>onme</w:t>
      </w:r>
      <w:r w:rsidRPr="00007F83">
        <w:rPr>
          <w:rFonts w:ascii="Helvetica Neue" w:hAnsi="Helvetica Neue"/>
          <w:spacing w:val="-3"/>
        </w:rPr>
        <w:t>nt</w:t>
      </w:r>
      <w:r w:rsidRPr="00007F83">
        <w:rPr>
          <w:rFonts w:ascii="Helvetica Neue" w:hAnsi="Helvetica Neue"/>
        </w:rPr>
        <w:t>al</w:t>
      </w:r>
      <w:r w:rsidRPr="00007F83">
        <w:rPr>
          <w:rFonts w:ascii="Helvetica Neue" w:hAnsi="Helvetica Neue"/>
          <w:spacing w:val="-4"/>
        </w:rPr>
        <w:t xml:space="preserve"> </w:t>
      </w:r>
      <w:r w:rsidRPr="00007F83">
        <w:rPr>
          <w:rFonts w:ascii="Helvetica Neue" w:hAnsi="Helvetica Neue"/>
        </w:rPr>
        <w:t>Health</w:t>
      </w:r>
      <w:r w:rsidRPr="00007F83">
        <w:rPr>
          <w:rFonts w:ascii="Helvetica Neue" w:hAnsi="Helvetica Neue"/>
          <w:spacing w:val="-4"/>
        </w:rPr>
        <w:t xml:space="preserve"> </w:t>
      </w:r>
      <w:r w:rsidRPr="00007F83">
        <w:rPr>
          <w:rFonts w:ascii="Helvetica Neue" w:hAnsi="Helvetica Neue"/>
        </w:rPr>
        <w:t>Specialty</w:t>
      </w:r>
      <w:r w:rsidRPr="00007F83">
        <w:rPr>
          <w:rFonts w:ascii="Helvetica Neue" w:hAnsi="Helvetica Neue"/>
          <w:spacing w:val="-4"/>
        </w:rPr>
        <w:t xml:space="preserve"> </w:t>
      </w:r>
      <w:r w:rsidRPr="00007F83">
        <w:rPr>
          <w:rFonts w:ascii="Helvetica Neue" w:hAnsi="Helvetica Neue"/>
        </w:rPr>
        <w:t xml:space="preserve">Units </w:t>
      </w:r>
      <w:hyperlink r:id="rId53">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.aoec.o</w:t>
        </w:r>
        <w:r w:rsidRPr="00007F83">
          <w:rPr>
            <w:rFonts w:ascii="Helvetica Neue" w:hAnsi="Helvetica Neue"/>
            <w:color w:val="0079C1"/>
            <w:spacing w:val="-4"/>
            <w:u w:val="single" w:color="0079C1"/>
          </w:rPr>
          <w:t>r</w:t>
        </w:r>
        <w:r w:rsidRPr="00007F83">
          <w:rPr>
            <w:rFonts w:ascii="Helvetica Neue" w:hAnsi="Helvetica Neue"/>
            <w:color w:val="0079C1"/>
            <w:spacing w:val="8"/>
            <w:u w:val="single" w:color="0079C1"/>
          </w:rPr>
          <w:t>g</w:t>
        </w:r>
        <w:r w:rsidRPr="00007F83">
          <w:rPr>
            <w:rFonts w:ascii="Helvetica Neue" w:hAnsi="Helvetica Neue"/>
            <w:color w:val="0079C1"/>
            <w:u w:val="single" w:color="0079C1"/>
          </w:rPr>
          <w:t>/pehsu.</w:t>
        </w:r>
        <w:r w:rsidRPr="00007F83">
          <w:rPr>
            <w:rFonts w:ascii="Helvetica Neue" w:hAnsi="Helvetica Neue"/>
            <w:color w:val="0079C1"/>
            <w:spacing w:val="-3"/>
            <w:u w:val="single" w:color="0079C1"/>
          </w:rPr>
          <w:t>h</w:t>
        </w:r>
        <w:r w:rsidRPr="00007F83">
          <w:rPr>
            <w:rFonts w:ascii="Helvetica Neue" w:hAnsi="Helvetica Neue"/>
            <w:color w:val="0079C1"/>
            <w:u w:val="single" w:color="0079C1"/>
          </w:rPr>
          <w:t>tm</w:t>
        </w:r>
      </w:hyperlink>
    </w:p>
    <w:p w14:paraId="29C4C755" w14:textId="77777777" w:rsidR="00007F83" w:rsidRPr="00007F83" w:rsidRDefault="00007F83" w:rsidP="00007F83">
      <w:pPr>
        <w:pStyle w:val="Heading6"/>
        <w:contextualSpacing/>
        <w:rPr>
          <w:rFonts w:ascii="Helvetica Neue" w:hAnsi="Helvetica Neue" w:cs="Calibri"/>
          <w:b/>
          <w:bCs/>
        </w:rPr>
      </w:pPr>
      <w:r w:rsidRPr="00007F83">
        <w:rPr>
          <w:rFonts w:ascii="Helvetica Neue" w:hAnsi="Helvetica Neue" w:cs="Calibri"/>
          <w:spacing w:val="-4"/>
        </w:rPr>
        <w:t>U</w:t>
      </w:r>
      <w:r w:rsidRPr="00007F83">
        <w:rPr>
          <w:rFonts w:ascii="Helvetica Neue" w:hAnsi="Helvetica Neue" w:cs="Calibri"/>
        </w:rPr>
        <w:t>.S.</w:t>
      </w:r>
      <w:r w:rsidRPr="00007F83">
        <w:rPr>
          <w:rFonts w:ascii="Helvetica Neue" w:hAnsi="Helvetica Neue" w:cs="Calibri"/>
          <w:spacing w:val="4"/>
        </w:rPr>
        <w:t xml:space="preserve"> </w:t>
      </w:r>
      <w:r w:rsidRPr="00007F83">
        <w:rPr>
          <w:rFonts w:ascii="Helvetica Neue" w:hAnsi="Helvetica Neue" w:cs="Calibri"/>
        </w:rPr>
        <w:t>Ce</w:t>
      </w:r>
      <w:r w:rsidRPr="00007F83">
        <w:rPr>
          <w:rFonts w:ascii="Helvetica Neue" w:hAnsi="Helvetica Neue" w:cs="Calibri"/>
          <w:spacing w:val="-3"/>
        </w:rPr>
        <w:t>nt</w:t>
      </w:r>
      <w:r w:rsidRPr="00007F83">
        <w:rPr>
          <w:rFonts w:ascii="Helvetica Neue" w:hAnsi="Helvetica Neue" w:cs="Calibri"/>
        </w:rPr>
        <w:t>e</w:t>
      </w:r>
      <w:r w:rsidRPr="00007F83">
        <w:rPr>
          <w:rFonts w:ascii="Helvetica Neue" w:hAnsi="Helvetica Neue" w:cs="Calibri"/>
          <w:spacing w:val="-3"/>
        </w:rPr>
        <w:t>r</w:t>
      </w:r>
      <w:r w:rsidRPr="00007F83">
        <w:rPr>
          <w:rFonts w:ascii="Helvetica Neue" w:hAnsi="Helvetica Neue" w:cs="Calibri"/>
        </w:rPr>
        <w:t>s</w:t>
      </w:r>
      <w:r w:rsidRPr="00007F83">
        <w:rPr>
          <w:rFonts w:ascii="Helvetica Neue" w:hAnsi="Helvetica Neue" w:cs="Calibri"/>
          <w:spacing w:val="4"/>
        </w:rPr>
        <w:t xml:space="preserve"> </w:t>
      </w:r>
      <w:r w:rsidRPr="00007F83">
        <w:rPr>
          <w:rFonts w:ascii="Helvetica Neue" w:hAnsi="Helvetica Neue" w:cs="Calibri"/>
          <w:spacing w:val="-4"/>
        </w:rPr>
        <w:t>f</w:t>
      </w:r>
      <w:r w:rsidRPr="00007F83">
        <w:rPr>
          <w:rFonts w:ascii="Helvetica Neue" w:hAnsi="Helvetica Neue" w:cs="Calibri"/>
        </w:rPr>
        <w:t>or</w:t>
      </w:r>
      <w:r w:rsidRPr="00007F83">
        <w:rPr>
          <w:rFonts w:ascii="Helvetica Neue" w:hAnsi="Helvetica Neue" w:cs="Calibri"/>
          <w:spacing w:val="4"/>
        </w:rPr>
        <w:t xml:space="preserve"> </w:t>
      </w:r>
      <w:r w:rsidRPr="00007F83">
        <w:rPr>
          <w:rFonts w:ascii="Helvetica Neue" w:hAnsi="Helvetica Neue" w:cs="Calibri"/>
        </w:rPr>
        <w:t>Disease</w:t>
      </w:r>
      <w:r w:rsidRPr="00007F83">
        <w:rPr>
          <w:rFonts w:ascii="Helvetica Neue" w:hAnsi="Helvetica Neue" w:cs="Calibri"/>
          <w:spacing w:val="4"/>
        </w:rPr>
        <w:t xml:space="preserve"> </w:t>
      </w:r>
      <w:r w:rsidRPr="00007F83">
        <w:rPr>
          <w:rFonts w:ascii="Helvetica Neue" w:hAnsi="Helvetica Neue" w:cs="Calibri"/>
        </w:rPr>
        <w:t>Co</w:t>
      </w:r>
      <w:r w:rsidRPr="00007F83">
        <w:rPr>
          <w:rFonts w:ascii="Helvetica Neue" w:hAnsi="Helvetica Neue" w:cs="Calibri"/>
          <w:spacing w:val="-3"/>
        </w:rPr>
        <w:t>n</w:t>
      </w:r>
      <w:r w:rsidRPr="00007F83">
        <w:rPr>
          <w:rFonts w:ascii="Helvetica Neue" w:hAnsi="Helvetica Neue" w:cs="Calibri"/>
        </w:rPr>
        <w:t>t</w:t>
      </w:r>
      <w:r w:rsidRPr="00007F83">
        <w:rPr>
          <w:rFonts w:ascii="Helvetica Neue" w:hAnsi="Helvetica Neue" w:cs="Calibri"/>
          <w:spacing w:val="-3"/>
        </w:rPr>
        <w:t>r</w:t>
      </w:r>
      <w:r w:rsidRPr="00007F83">
        <w:rPr>
          <w:rFonts w:ascii="Helvetica Neue" w:hAnsi="Helvetica Neue" w:cs="Calibri"/>
        </w:rPr>
        <w:t>ol</w:t>
      </w:r>
      <w:r w:rsidRPr="00007F83">
        <w:rPr>
          <w:rFonts w:ascii="Helvetica Neue" w:hAnsi="Helvetica Neue" w:cs="Calibri"/>
          <w:spacing w:val="5"/>
        </w:rPr>
        <w:t xml:space="preserve"> </w:t>
      </w:r>
      <w:r w:rsidRPr="00007F83">
        <w:rPr>
          <w:rFonts w:ascii="Helvetica Neue" w:hAnsi="Helvetica Neue" w:cs="Calibri"/>
        </w:rPr>
        <w:t>and</w:t>
      </w:r>
      <w:r w:rsidRPr="00007F83">
        <w:rPr>
          <w:rFonts w:ascii="Helvetica Neue" w:hAnsi="Helvetica Neue" w:cs="Calibri"/>
          <w:spacing w:val="4"/>
        </w:rPr>
        <w:t xml:space="preserve"> </w:t>
      </w:r>
      <w:r w:rsidRPr="00007F83">
        <w:rPr>
          <w:rFonts w:ascii="Helvetica Neue" w:hAnsi="Helvetica Neue" w:cs="Calibri"/>
        </w:rPr>
        <w:t>P</w:t>
      </w:r>
      <w:r w:rsidRPr="00007F83">
        <w:rPr>
          <w:rFonts w:ascii="Helvetica Neue" w:hAnsi="Helvetica Neue" w:cs="Calibri"/>
          <w:spacing w:val="-3"/>
        </w:rPr>
        <w:t>r</w:t>
      </w:r>
      <w:r w:rsidRPr="00007F83">
        <w:rPr>
          <w:rFonts w:ascii="Helvetica Neue" w:hAnsi="Helvetica Neue" w:cs="Calibri"/>
          <w:spacing w:val="-2"/>
        </w:rPr>
        <w:t>e</w:t>
      </w:r>
      <w:r w:rsidRPr="00007F83">
        <w:rPr>
          <w:rFonts w:ascii="Helvetica Neue" w:hAnsi="Helvetica Neue" w:cs="Calibri"/>
          <w:spacing w:val="-3"/>
        </w:rPr>
        <w:t>v</w:t>
      </w:r>
      <w:r w:rsidRPr="00007F83">
        <w:rPr>
          <w:rFonts w:ascii="Helvetica Neue" w:hAnsi="Helvetica Neue" w:cs="Calibri"/>
        </w:rPr>
        <w:t>e</w:t>
      </w:r>
      <w:r w:rsidRPr="00007F83">
        <w:rPr>
          <w:rFonts w:ascii="Helvetica Neue" w:hAnsi="Helvetica Neue" w:cs="Calibri"/>
          <w:spacing w:val="-3"/>
        </w:rPr>
        <w:t>n</w:t>
      </w:r>
      <w:r w:rsidRPr="00007F83">
        <w:rPr>
          <w:rFonts w:ascii="Helvetica Neue" w:hAnsi="Helvetica Neue" w:cs="Calibri"/>
        </w:rPr>
        <w:t xml:space="preserve">tion </w:t>
      </w:r>
      <w:r w:rsidRPr="00007F83">
        <w:rPr>
          <w:rFonts w:ascii="Helvetica Neue" w:hAnsi="Helvetica Neue" w:cs="Calibri"/>
          <w:spacing w:val="-8"/>
        </w:rPr>
        <w:t>(</w:t>
      </w:r>
      <w:r w:rsidRPr="00007F83">
        <w:rPr>
          <w:rFonts w:ascii="Helvetica Neue" w:hAnsi="Helvetica Neue" w:cs="Calibri"/>
          <w:spacing w:val="1"/>
        </w:rPr>
        <w:t>8</w:t>
      </w:r>
      <w:r w:rsidRPr="00007F83">
        <w:rPr>
          <w:rFonts w:ascii="Helvetica Neue" w:hAnsi="Helvetica Neue" w:cs="Calibri"/>
          <w:spacing w:val="4"/>
        </w:rPr>
        <w:t>0</w:t>
      </w:r>
      <w:r w:rsidRPr="00007F83">
        <w:rPr>
          <w:rFonts w:ascii="Helvetica Neue" w:hAnsi="Helvetica Neue" w:cs="Calibri"/>
          <w:spacing w:val="-5"/>
        </w:rPr>
        <w:t>0</w:t>
      </w:r>
      <w:r w:rsidRPr="00007F83">
        <w:rPr>
          <w:rFonts w:ascii="Helvetica Neue" w:hAnsi="Helvetica Neue" w:cs="Calibri"/>
        </w:rPr>
        <w:t>)</w:t>
      </w:r>
      <w:r w:rsidRPr="00007F83">
        <w:rPr>
          <w:rFonts w:ascii="Helvetica Neue" w:hAnsi="Helvetica Neue" w:cs="Calibri"/>
          <w:spacing w:val="5"/>
        </w:rPr>
        <w:t xml:space="preserve"> </w:t>
      </w:r>
      <w:r w:rsidRPr="00007F83">
        <w:rPr>
          <w:rFonts w:ascii="Helvetica Neue" w:hAnsi="Helvetica Neue" w:cs="Calibri"/>
          <w:spacing w:val="-1"/>
        </w:rPr>
        <w:t>C</w:t>
      </w:r>
      <w:r w:rsidRPr="00007F83">
        <w:rPr>
          <w:rFonts w:ascii="Helvetica Neue" w:hAnsi="Helvetica Neue" w:cs="Calibri"/>
        </w:rPr>
        <w:t>D</w:t>
      </w:r>
      <w:r w:rsidRPr="00007F83">
        <w:rPr>
          <w:rFonts w:ascii="Helvetica Neue" w:hAnsi="Helvetica Neue" w:cs="Calibri"/>
          <w:spacing w:val="-2"/>
        </w:rPr>
        <w:t>C</w:t>
      </w:r>
      <w:r w:rsidRPr="00007F83">
        <w:rPr>
          <w:rFonts w:ascii="Helvetica Neue" w:hAnsi="Helvetica Neue" w:cs="Calibri"/>
          <w:spacing w:val="2"/>
        </w:rPr>
        <w:t>-</w:t>
      </w:r>
      <w:r w:rsidRPr="00007F83">
        <w:rPr>
          <w:rFonts w:ascii="Helvetica Neue" w:hAnsi="Helvetica Neue" w:cs="Calibri"/>
          <w:spacing w:val="-3"/>
        </w:rPr>
        <w:t>IN</w:t>
      </w:r>
      <w:r w:rsidRPr="00007F83">
        <w:rPr>
          <w:rFonts w:ascii="Helvetica Neue" w:hAnsi="Helvetica Neue" w:cs="Calibri"/>
          <w:spacing w:val="-1"/>
        </w:rPr>
        <w:t>F</w:t>
      </w:r>
      <w:r w:rsidRPr="00007F83">
        <w:rPr>
          <w:rFonts w:ascii="Helvetica Neue" w:hAnsi="Helvetica Neue" w:cs="Calibri"/>
          <w:spacing w:val="-9"/>
        </w:rPr>
        <w:t>O/</w:t>
      </w:r>
      <w:r w:rsidRPr="00007F83">
        <w:rPr>
          <w:rFonts w:ascii="Helvetica Neue" w:hAnsi="Helvetica Neue" w:cs="Calibri"/>
          <w:spacing w:val="-8"/>
        </w:rPr>
        <w:t>(</w:t>
      </w:r>
      <w:r w:rsidRPr="00007F83">
        <w:rPr>
          <w:rFonts w:ascii="Helvetica Neue" w:hAnsi="Helvetica Neue" w:cs="Calibri"/>
          <w:spacing w:val="1"/>
        </w:rPr>
        <w:t>8</w:t>
      </w:r>
      <w:r w:rsidRPr="00007F83">
        <w:rPr>
          <w:rFonts w:ascii="Helvetica Neue" w:hAnsi="Helvetica Neue" w:cs="Calibri"/>
          <w:spacing w:val="4"/>
        </w:rPr>
        <w:t>0</w:t>
      </w:r>
      <w:r w:rsidRPr="00007F83">
        <w:rPr>
          <w:rFonts w:ascii="Helvetica Neue" w:hAnsi="Helvetica Neue" w:cs="Calibri"/>
          <w:spacing w:val="-5"/>
        </w:rPr>
        <w:t>0</w:t>
      </w:r>
      <w:r w:rsidRPr="00007F83">
        <w:rPr>
          <w:rFonts w:ascii="Helvetica Neue" w:hAnsi="Helvetica Neue" w:cs="Calibri"/>
        </w:rPr>
        <w:t>)</w:t>
      </w:r>
      <w:r w:rsidRPr="00007F83">
        <w:rPr>
          <w:rFonts w:ascii="Helvetica Neue" w:hAnsi="Helvetica Neue" w:cs="Calibri"/>
          <w:spacing w:val="5"/>
        </w:rPr>
        <w:t xml:space="preserve"> </w:t>
      </w:r>
      <w:r w:rsidRPr="00007F83">
        <w:rPr>
          <w:rFonts w:ascii="Helvetica Neue" w:hAnsi="Helvetica Neue" w:cs="Calibri"/>
          <w:spacing w:val="-2"/>
        </w:rPr>
        <w:t>2</w:t>
      </w:r>
      <w:r w:rsidRPr="00007F83">
        <w:rPr>
          <w:rFonts w:ascii="Helvetica Neue" w:hAnsi="Helvetica Neue" w:cs="Calibri"/>
          <w:spacing w:val="-6"/>
        </w:rPr>
        <w:t>3</w:t>
      </w:r>
      <w:r w:rsidRPr="00007F83">
        <w:rPr>
          <w:rFonts w:ascii="Helvetica Neue" w:hAnsi="Helvetica Neue" w:cs="Calibri"/>
          <w:spacing w:val="-8"/>
        </w:rPr>
        <w:t>2</w:t>
      </w:r>
      <w:r w:rsidRPr="00007F83">
        <w:rPr>
          <w:rFonts w:ascii="Helvetica Neue" w:hAnsi="Helvetica Neue" w:cs="Calibri"/>
          <w:spacing w:val="6"/>
        </w:rPr>
        <w:t>-</w:t>
      </w:r>
      <w:r w:rsidRPr="00007F83">
        <w:rPr>
          <w:rFonts w:ascii="Helvetica Neue" w:hAnsi="Helvetica Neue" w:cs="Calibri"/>
          <w:spacing w:val="1"/>
        </w:rPr>
        <w:t>4</w:t>
      </w:r>
      <w:r w:rsidRPr="00007F83">
        <w:rPr>
          <w:rFonts w:ascii="Helvetica Neue" w:hAnsi="Helvetica Neue" w:cs="Calibri"/>
          <w:spacing w:val="-2"/>
        </w:rPr>
        <w:t>6</w:t>
      </w:r>
      <w:r w:rsidRPr="00007F83">
        <w:rPr>
          <w:rFonts w:ascii="Helvetica Neue" w:hAnsi="Helvetica Neue" w:cs="Calibri"/>
          <w:spacing w:val="-3"/>
        </w:rPr>
        <w:t>3</w:t>
      </w:r>
      <w:r w:rsidRPr="00007F83">
        <w:rPr>
          <w:rFonts w:ascii="Helvetica Neue" w:hAnsi="Helvetica Neue" w:cs="Calibri"/>
        </w:rPr>
        <w:t xml:space="preserve">6 </w:t>
      </w:r>
      <w:hyperlink r:id="rId54">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.cdc</w:t>
        </w:r>
        <w:r w:rsidRPr="00007F83">
          <w:rPr>
            <w:rFonts w:ascii="Helvetica Neue" w:hAnsi="Helvetica Neue"/>
            <w:color w:val="0079C1"/>
            <w:spacing w:val="2"/>
            <w:u w:val="single" w:color="0079C1"/>
          </w:rPr>
          <w:t>.</w:t>
        </w:r>
        <w:r w:rsidRPr="00007F83">
          <w:rPr>
            <w:rFonts w:ascii="Helvetica Neue" w:hAnsi="Helvetica Neue"/>
            <w:color w:val="0079C1"/>
            <w:spacing w:val="-2"/>
            <w:u w:val="single" w:color="0079C1"/>
          </w:rPr>
          <w:t>go</w:t>
        </w:r>
        <w:r w:rsidRPr="00007F83">
          <w:rPr>
            <w:rFonts w:ascii="Helvetica Neue" w:hAnsi="Helvetica Neue"/>
            <w:color w:val="0079C1"/>
            <w:u w:val="single" w:color="0079C1"/>
          </w:rPr>
          <w:t>v</w:t>
        </w:r>
      </w:hyperlink>
    </w:p>
    <w:p w14:paraId="7D1FD294" w14:textId="77777777" w:rsidR="00007F83" w:rsidRPr="00007F83" w:rsidRDefault="00007F83" w:rsidP="00007F83">
      <w:pPr>
        <w:pStyle w:val="Heading6"/>
        <w:contextualSpacing/>
        <w:rPr>
          <w:rFonts w:ascii="Helvetica Neue" w:hAnsi="Helvetica Neue"/>
          <w:b/>
          <w:bCs/>
        </w:rPr>
      </w:pPr>
      <w:r w:rsidRPr="00007F83">
        <w:rPr>
          <w:rFonts w:ascii="Helvetica Neue" w:hAnsi="Helvetica Neue"/>
          <w:spacing w:val="-5"/>
        </w:rPr>
        <w:t>U</w:t>
      </w:r>
      <w:r w:rsidRPr="00007F83">
        <w:rPr>
          <w:rFonts w:ascii="Helvetica Neue" w:hAnsi="Helvetica Neue"/>
        </w:rPr>
        <w:t>.S.</w:t>
      </w:r>
      <w:r w:rsidRPr="00007F83">
        <w:rPr>
          <w:rFonts w:ascii="Helvetica Neue" w:hAnsi="Helvetica Neue"/>
          <w:spacing w:val="-2"/>
        </w:rPr>
        <w:t xml:space="preserve"> </w:t>
      </w:r>
      <w:r w:rsidRPr="00007F83">
        <w:rPr>
          <w:rFonts w:ascii="Helvetica Neue" w:hAnsi="Helvetica Neue"/>
        </w:rPr>
        <w:t>Consumer</w:t>
      </w:r>
      <w:r w:rsidRPr="00007F83">
        <w:rPr>
          <w:rFonts w:ascii="Helvetica Neue" w:hAnsi="Helvetica Neue"/>
          <w:spacing w:val="-1"/>
        </w:rPr>
        <w:t xml:space="preserve"> </w:t>
      </w:r>
      <w:r w:rsidRPr="00007F83">
        <w:rPr>
          <w:rFonts w:ascii="Helvetica Neue" w:hAnsi="Helvetica Neue"/>
        </w:rPr>
        <w:t>P</w:t>
      </w:r>
      <w:r w:rsidRPr="00007F83">
        <w:rPr>
          <w:rFonts w:ascii="Helvetica Neue" w:hAnsi="Helvetica Neue"/>
          <w:spacing w:val="-3"/>
        </w:rPr>
        <w:t>r</w:t>
      </w:r>
      <w:r w:rsidRPr="00007F83">
        <w:rPr>
          <w:rFonts w:ascii="Helvetica Neue" w:hAnsi="Helvetica Neue"/>
        </w:rPr>
        <w:t>oduct</w:t>
      </w:r>
      <w:r w:rsidRPr="00007F83">
        <w:rPr>
          <w:rFonts w:ascii="Helvetica Neue" w:hAnsi="Helvetica Neue"/>
          <w:spacing w:val="-2"/>
        </w:rPr>
        <w:t xml:space="preserve"> </w:t>
      </w:r>
      <w:r w:rsidRPr="00007F83">
        <w:rPr>
          <w:rFonts w:ascii="Helvetica Neue" w:hAnsi="Helvetica Neue"/>
        </w:rPr>
        <w:t>S</w:t>
      </w:r>
      <w:r w:rsidRPr="00007F83">
        <w:rPr>
          <w:rFonts w:ascii="Helvetica Neue" w:hAnsi="Helvetica Neue"/>
          <w:spacing w:val="-2"/>
        </w:rPr>
        <w:t>a</w:t>
      </w:r>
      <w:r w:rsidRPr="00007F83">
        <w:rPr>
          <w:rFonts w:ascii="Helvetica Neue" w:hAnsi="Helvetica Neue"/>
          <w:spacing w:val="-5"/>
        </w:rPr>
        <w:t>f</w:t>
      </w:r>
      <w:r w:rsidRPr="00007F83">
        <w:rPr>
          <w:rFonts w:ascii="Helvetica Neue" w:hAnsi="Helvetica Neue"/>
          <w:spacing w:val="-2"/>
        </w:rPr>
        <w:t>e</w:t>
      </w:r>
      <w:r w:rsidRPr="00007F83">
        <w:rPr>
          <w:rFonts w:ascii="Helvetica Neue" w:hAnsi="Helvetica Neue"/>
        </w:rPr>
        <w:t>ty</w:t>
      </w:r>
      <w:r w:rsidRPr="00007F83">
        <w:rPr>
          <w:rFonts w:ascii="Helvetica Neue" w:hAnsi="Helvetica Neue"/>
          <w:spacing w:val="-1"/>
        </w:rPr>
        <w:t xml:space="preserve"> </w:t>
      </w:r>
      <w:r w:rsidRPr="00007F83">
        <w:rPr>
          <w:rFonts w:ascii="Helvetica Neue" w:hAnsi="Helvetica Neue"/>
        </w:rPr>
        <w:t xml:space="preserve">Commission </w:t>
      </w:r>
      <w:r w:rsidRPr="00007F83">
        <w:rPr>
          <w:rFonts w:ascii="Helvetica Neue" w:hAnsi="Helvetica Neue"/>
          <w:spacing w:val="-8"/>
        </w:rPr>
        <w:t>(</w:t>
      </w:r>
      <w:r w:rsidRPr="00007F83">
        <w:rPr>
          <w:rFonts w:ascii="Helvetica Neue" w:hAnsi="Helvetica Neue"/>
          <w:spacing w:val="1"/>
        </w:rPr>
        <w:t>8</w:t>
      </w:r>
      <w:r w:rsidRPr="00007F83">
        <w:rPr>
          <w:rFonts w:ascii="Helvetica Neue" w:hAnsi="Helvetica Neue"/>
          <w:spacing w:val="4"/>
        </w:rPr>
        <w:t>0</w:t>
      </w:r>
      <w:r w:rsidRPr="00007F83">
        <w:rPr>
          <w:rFonts w:ascii="Helvetica Neue" w:hAnsi="Helvetica Neue"/>
          <w:spacing w:val="-6"/>
        </w:rPr>
        <w:t>0</w:t>
      </w:r>
      <w:r w:rsidRPr="00007F83">
        <w:rPr>
          <w:rFonts w:ascii="Helvetica Neue" w:hAnsi="Helvetica Neue"/>
        </w:rPr>
        <w:t>)</w:t>
      </w:r>
      <w:r w:rsidRPr="00007F83">
        <w:rPr>
          <w:rFonts w:ascii="Helvetica Neue" w:hAnsi="Helvetica Neue"/>
          <w:spacing w:val="2"/>
        </w:rPr>
        <w:t xml:space="preserve"> </w:t>
      </w:r>
      <w:r w:rsidRPr="00007F83">
        <w:rPr>
          <w:rFonts w:ascii="Helvetica Neue" w:hAnsi="Helvetica Neue"/>
          <w:spacing w:val="-1"/>
        </w:rPr>
        <w:t>63</w:t>
      </w:r>
      <w:r w:rsidRPr="00007F83">
        <w:rPr>
          <w:rFonts w:ascii="Helvetica Neue" w:hAnsi="Helvetica Neue"/>
          <w:spacing w:val="3"/>
        </w:rPr>
        <w:t>8</w:t>
      </w:r>
      <w:r w:rsidRPr="00007F83">
        <w:rPr>
          <w:rFonts w:ascii="Helvetica Neue" w:hAnsi="Helvetica Neue"/>
          <w:spacing w:val="-11"/>
        </w:rPr>
        <w:t>-</w:t>
      </w:r>
      <w:r w:rsidRPr="00007F83">
        <w:rPr>
          <w:rFonts w:ascii="Helvetica Neue" w:hAnsi="Helvetica Neue"/>
          <w:spacing w:val="-8"/>
        </w:rPr>
        <w:t>2</w:t>
      </w:r>
      <w:r w:rsidRPr="00007F83">
        <w:rPr>
          <w:rFonts w:ascii="Helvetica Neue" w:hAnsi="Helvetica Neue"/>
        </w:rPr>
        <w:t>7</w:t>
      </w:r>
      <w:r w:rsidRPr="00007F83">
        <w:rPr>
          <w:rFonts w:ascii="Helvetica Neue" w:hAnsi="Helvetica Neue"/>
          <w:spacing w:val="-3"/>
        </w:rPr>
        <w:t>7</w:t>
      </w:r>
      <w:r w:rsidRPr="00007F83">
        <w:rPr>
          <w:rFonts w:ascii="Helvetica Neue" w:hAnsi="Helvetica Neue"/>
        </w:rPr>
        <w:t xml:space="preserve">2 </w:t>
      </w:r>
      <w:hyperlink r:id="rId55">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.c</w:t>
        </w:r>
        <w:r w:rsidRPr="00007F83">
          <w:rPr>
            <w:rFonts w:ascii="Helvetica Neue" w:hAnsi="Helvetica Neue"/>
            <w:color w:val="0079C1"/>
            <w:spacing w:val="-2"/>
            <w:u w:val="single" w:color="0079C1"/>
          </w:rPr>
          <w:t>p</w:t>
        </w:r>
        <w:r w:rsidRPr="00007F83">
          <w:rPr>
            <w:rFonts w:ascii="Helvetica Neue" w:hAnsi="Helvetica Neue"/>
            <w:color w:val="0079C1"/>
            <w:u w:val="single" w:color="0079C1"/>
          </w:rPr>
          <w:t>sc</w:t>
        </w:r>
        <w:r w:rsidRPr="00007F83">
          <w:rPr>
            <w:rFonts w:ascii="Helvetica Neue" w:hAnsi="Helvetica Neue"/>
            <w:color w:val="0079C1"/>
            <w:spacing w:val="2"/>
            <w:u w:val="single" w:color="0079C1"/>
          </w:rPr>
          <w:t>.</w:t>
        </w:r>
        <w:r w:rsidRPr="00007F83">
          <w:rPr>
            <w:rFonts w:ascii="Helvetica Neue" w:hAnsi="Helvetica Neue"/>
            <w:color w:val="0079C1"/>
            <w:spacing w:val="-2"/>
            <w:u w:val="single" w:color="0079C1"/>
          </w:rPr>
          <w:t>go</w:t>
        </w:r>
        <w:r w:rsidRPr="00007F83">
          <w:rPr>
            <w:rFonts w:ascii="Helvetica Neue" w:hAnsi="Helvetica Neue"/>
            <w:color w:val="0079C1"/>
            <w:u w:val="single" w:color="0079C1"/>
          </w:rPr>
          <w:t>v</w:t>
        </w:r>
      </w:hyperlink>
    </w:p>
    <w:p w14:paraId="48DE7BA4" w14:textId="77777777" w:rsidR="00007F83" w:rsidRPr="00007F83" w:rsidRDefault="00007F83" w:rsidP="00007F83">
      <w:pPr>
        <w:pStyle w:val="Heading6"/>
        <w:spacing w:before="58"/>
        <w:contextualSpacing/>
        <w:rPr>
          <w:rFonts w:ascii="Helvetica Neue" w:hAnsi="Helvetica Neue"/>
          <w:color w:val="0079C1"/>
          <w:u w:val="single" w:color="0079C1"/>
        </w:rPr>
      </w:pPr>
      <w:r w:rsidRPr="00007F83">
        <w:rPr>
          <w:rFonts w:ascii="Helvetica Neue" w:hAnsi="Helvetica Neue"/>
          <w:spacing w:val="-5"/>
        </w:rPr>
        <w:t>U</w:t>
      </w:r>
      <w:r w:rsidRPr="00007F83">
        <w:rPr>
          <w:rFonts w:ascii="Helvetica Neue" w:hAnsi="Helvetica Neue"/>
        </w:rPr>
        <w:t>.S.</w:t>
      </w:r>
      <w:r w:rsidRPr="00007F83">
        <w:rPr>
          <w:rFonts w:ascii="Helvetica Neue" w:hAnsi="Helvetica Neue"/>
          <w:spacing w:val="2"/>
        </w:rPr>
        <w:t xml:space="preserve"> </w:t>
      </w:r>
      <w:r w:rsidRPr="00007F83">
        <w:rPr>
          <w:rFonts w:ascii="Helvetica Neue" w:hAnsi="Helvetica Neue"/>
        </w:rPr>
        <w:t>Depart</w:t>
      </w:r>
      <w:r w:rsidRPr="00007F83">
        <w:rPr>
          <w:rFonts w:ascii="Helvetica Neue" w:hAnsi="Helvetica Neue"/>
          <w:spacing w:val="-1"/>
        </w:rPr>
        <w:t>m</w:t>
      </w:r>
      <w:r w:rsidRPr="00007F83">
        <w:rPr>
          <w:rFonts w:ascii="Helvetica Neue" w:hAnsi="Helvetica Neue"/>
        </w:rPr>
        <w:t>e</w:t>
      </w:r>
      <w:r w:rsidRPr="00007F83">
        <w:rPr>
          <w:rFonts w:ascii="Helvetica Neue" w:hAnsi="Helvetica Neue"/>
          <w:spacing w:val="-3"/>
        </w:rPr>
        <w:t>n</w:t>
      </w:r>
      <w:r w:rsidRPr="00007F83">
        <w:rPr>
          <w:rFonts w:ascii="Helvetica Neue" w:hAnsi="Helvetica Neue"/>
        </w:rPr>
        <w:t>t</w:t>
      </w:r>
      <w:r w:rsidRPr="00007F83">
        <w:rPr>
          <w:rFonts w:ascii="Helvetica Neue" w:hAnsi="Helvetica Neue"/>
          <w:spacing w:val="3"/>
        </w:rPr>
        <w:t xml:space="preserve"> </w:t>
      </w:r>
      <w:r w:rsidRPr="00007F83">
        <w:rPr>
          <w:rFonts w:ascii="Helvetica Neue" w:hAnsi="Helvetica Neue"/>
        </w:rPr>
        <w:t>of</w:t>
      </w:r>
      <w:r w:rsidRPr="00007F83">
        <w:rPr>
          <w:rFonts w:ascii="Helvetica Neue" w:hAnsi="Helvetica Neue"/>
          <w:spacing w:val="3"/>
        </w:rPr>
        <w:t xml:space="preserve"> </w:t>
      </w:r>
      <w:r w:rsidRPr="00007F83">
        <w:rPr>
          <w:rFonts w:ascii="Helvetica Neue" w:hAnsi="Helvetica Neue"/>
        </w:rPr>
        <w:t>Ene</w:t>
      </w:r>
      <w:r w:rsidRPr="00007F83">
        <w:rPr>
          <w:rFonts w:ascii="Helvetica Neue" w:hAnsi="Helvetica Neue"/>
          <w:spacing w:val="-3"/>
        </w:rPr>
        <w:t>r</w:t>
      </w:r>
      <w:r w:rsidRPr="00007F83">
        <w:rPr>
          <w:rFonts w:ascii="Helvetica Neue" w:hAnsi="Helvetica Neue"/>
        </w:rPr>
        <w:t xml:space="preserve">gy </w:t>
      </w:r>
      <w:hyperlink r:id="rId56">
        <w:r w:rsidRPr="00007F83">
          <w:rPr>
            <w:rFonts w:ascii="Helvetica Neue" w:hAnsi="Helvetica Neue"/>
            <w:color w:val="0079C1"/>
            <w:u w:val="single" w:color="0079C1"/>
          </w:rPr>
          <w:t>ww</w:t>
        </w:r>
        <w:r w:rsidRPr="00007F83">
          <w:rPr>
            <w:rFonts w:ascii="Helvetica Neue" w:hAnsi="Helvetica Neue"/>
            <w:color w:val="0079C1"/>
            <w:spacing w:val="-17"/>
            <w:u w:val="single" w:color="0079C1"/>
          </w:rPr>
          <w:t>w</w:t>
        </w:r>
        <w:r w:rsidRPr="00007F83">
          <w:rPr>
            <w:rFonts w:ascii="Helvetica Neue" w:hAnsi="Helvetica Neue"/>
            <w:color w:val="0079C1"/>
            <w:u w:val="single" w:color="0079C1"/>
          </w:rPr>
          <w:t>.ene</w:t>
        </w:r>
        <w:r w:rsidRPr="00007F83">
          <w:rPr>
            <w:rFonts w:ascii="Helvetica Neue" w:hAnsi="Helvetica Neue"/>
            <w:color w:val="0079C1"/>
            <w:spacing w:val="-5"/>
            <w:u w:val="single" w:color="0079C1"/>
          </w:rPr>
          <w:t>r</w:t>
        </w:r>
        <w:r w:rsidRPr="00007F83">
          <w:rPr>
            <w:rFonts w:ascii="Helvetica Neue" w:hAnsi="Helvetica Neue"/>
            <w:color w:val="0079C1"/>
            <w:u w:val="single" w:color="0079C1"/>
          </w:rPr>
          <w:t>g</w:t>
        </w:r>
        <w:r w:rsidRPr="00007F83">
          <w:rPr>
            <w:rFonts w:ascii="Helvetica Neue" w:hAnsi="Helvetica Neue"/>
            <w:color w:val="0079C1"/>
            <w:spacing w:val="-17"/>
            <w:u w:val="single" w:color="0079C1"/>
          </w:rPr>
          <w:t>y</w:t>
        </w:r>
        <w:r w:rsidRPr="00007F83">
          <w:rPr>
            <w:rFonts w:ascii="Helvetica Neue" w:hAnsi="Helvetica Neue"/>
            <w:color w:val="0079C1"/>
            <w:spacing w:val="2"/>
            <w:u w:val="single" w:color="0079C1"/>
          </w:rPr>
          <w:t>.</w:t>
        </w:r>
        <w:r w:rsidRPr="00007F83">
          <w:rPr>
            <w:rFonts w:ascii="Helvetica Neue" w:hAnsi="Helvetica Neue"/>
            <w:color w:val="0079C1"/>
            <w:spacing w:val="-2"/>
            <w:u w:val="single" w:color="0079C1"/>
          </w:rPr>
          <w:t>go</w:t>
        </w:r>
        <w:r w:rsidRPr="00007F83">
          <w:rPr>
            <w:rFonts w:ascii="Helvetica Neue" w:hAnsi="Helvetica Neue"/>
            <w:color w:val="0079C1"/>
            <w:u w:val="single" w:color="0079C1"/>
          </w:rPr>
          <w:t>v</w:t>
        </w:r>
      </w:hyperlink>
    </w:p>
    <w:p w14:paraId="1A3A106E" w14:textId="77777777" w:rsidR="00007F83" w:rsidRPr="00007F83" w:rsidRDefault="00007F83" w:rsidP="00007F83">
      <w:pPr>
        <w:pStyle w:val="Heading6"/>
        <w:contextualSpacing/>
        <w:rPr>
          <w:rFonts w:ascii="Helvetica Neue" w:hAnsi="Helvetica Neue"/>
          <w:b/>
          <w:bCs/>
        </w:rPr>
      </w:pPr>
      <w:r w:rsidRPr="00007F83">
        <w:rPr>
          <w:rFonts w:ascii="Helvetica Neue" w:hAnsi="Helvetica Neue"/>
        </w:rPr>
        <w:t>Lo</w:t>
      </w:r>
      <w:r w:rsidRPr="00007F83">
        <w:rPr>
          <w:rFonts w:ascii="Helvetica Neue" w:hAnsi="Helvetica Neue"/>
          <w:spacing w:val="-2"/>
        </w:rPr>
        <w:t>c</w:t>
      </w:r>
      <w:r w:rsidRPr="00007F83">
        <w:rPr>
          <w:rFonts w:ascii="Helvetica Neue" w:hAnsi="Helvetica Neue"/>
        </w:rPr>
        <w:t>al</w:t>
      </w:r>
      <w:r w:rsidRPr="00007F83">
        <w:rPr>
          <w:rFonts w:ascii="Helvetica Neue" w:hAnsi="Helvetica Neue"/>
          <w:spacing w:val="-2"/>
        </w:rPr>
        <w:t xml:space="preserve"> </w:t>
      </w:r>
      <w:r w:rsidRPr="00007F83">
        <w:rPr>
          <w:rFonts w:ascii="Helvetica Neue" w:hAnsi="Helvetica Neue"/>
        </w:rPr>
        <w:t>or</w:t>
      </w:r>
      <w:r w:rsidRPr="00007F83">
        <w:rPr>
          <w:rFonts w:ascii="Helvetica Neue" w:hAnsi="Helvetica Neue"/>
          <w:spacing w:val="-2"/>
        </w:rPr>
        <w:t xml:space="preserve"> </w:t>
      </w:r>
      <w:r w:rsidRPr="00007F83">
        <w:rPr>
          <w:rFonts w:ascii="Helvetica Neue" w:hAnsi="Helvetica Neue"/>
          <w:spacing w:val="-3"/>
        </w:rPr>
        <w:t>stat</w:t>
      </w:r>
      <w:r w:rsidRPr="00007F83">
        <w:rPr>
          <w:rFonts w:ascii="Helvetica Neue" w:hAnsi="Helvetica Neue"/>
        </w:rPr>
        <w:t>e</w:t>
      </w:r>
      <w:r w:rsidRPr="00007F83">
        <w:rPr>
          <w:rFonts w:ascii="Helvetica Neue" w:hAnsi="Helvetica Neue"/>
          <w:spacing w:val="-2"/>
        </w:rPr>
        <w:t xml:space="preserve"> </w:t>
      </w:r>
      <w:r w:rsidRPr="00007F83">
        <w:rPr>
          <w:rFonts w:ascii="Helvetica Neue" w:hAnsi="Helvetica Neue"/>
        </w:rPr>
        <w:t>health</w:t>
      </w:r>
      <w:r w:rsidRPr="00007F83">
        <w:rPr>
          <w:rFonts w:ascii="Helvetica Neue" w:hAnsi="Helvetica Neue"/>
          <w:spacing w:val="-2"/>
        </w:rPr>
        <w:t xml:space="preserve"> </w:t>
      </w:r>
      <w:r w:rsidRPr="00007F83">
        <w:rPr>
          <w:rFonts w:ascii="Helvetica Neue" w:hAnsi="Helvetica Neue"/>
        </w:rPr>
        <w:t>departme</w:t>
      </w:r>
      <w:r w:rsidRPr="00007F83">
        <w:rPr>
          <w:rFonts w:ascii="Helvetica Neue" w:hAnsi="Helvetica Neue"/>
          <w:spacing w:val="-3"/>
        </w:rPr>
        <w:t>n</w:t>
      </w:r>
      <w:r w:rsidRPr="00007F83">
        <w:rPr>
          <w:rFonts w:ascii="Helvetica Neue" w:hAnsi="Helvetica Neue"/>
        </w:rPr>
        <w:t>t: Lo</w:t>
      </w:r>
      <w:r w:rsidRPr="00007F83">
        <w:rPr>
          <w:rFonts w:ascii="Helvetica Neue" w:hAnsi="Helvetica Neue"/>
          <w:spacing w:val="-1"/>
        </w:rPr>
        <w:t>o</w:t>
      </w:r>
      <w:r w:rsidRPr="00007F83">
        <w:rPr>
          <w:rFonts w:ascii="Helvetica Neue" w:hAnsi="Helvetica Neue"/>
        </w:rPr>
        <w:t>k</w:t>
      </w:r>
      <w:r w:rsidRPr="00007F83">
        <w:rPr>
          <w:rFonts w:ascii="Helvetica Neue" w:hAnsi="Helvetica Neue"/>
          <w:spacing w:val="3"/>
        </w:rPr>
        <w:t xml:space="preserve"> </w:t>
      </w:r>
      <w:r w:rsidRPr="00007F83">
        <w:rPr>
          <w:rFonts w:ascii="Helvetica Neue" w:hAnsi="Helvetica Neue"/>
          <w:spacing w:val="-2"/>
        </w:rPr>
        <w:t>i</w:t>
      </w:r>
      <w:r w:rsidRPr="00007F83">
        <w:rPr>
          <w:rFonts w:ascii="Helvetica Neue" w:hAnsi="Helvetica Neue"/>
        </w:rPr>
        <w:t>n</w:t>
      </w:r>
      <w:r w:rsidRPr="00007F83">
        <w:rPr>
          <w:rFonts w:ascii="Helvetica Neue" w:hAnsi="Helvetica Neue"/>
          <w:spacing w:val="3"/>
        </w:rPr>
        <w:t xml:space="preserve"> </w:t>
      </w:r>
      <w:r w:rsidRPr="00007F83">
        <w:rPr>
          <w:rFonts w:ascii="Helvetica Neue" w:hAnsi="Helvetica Neue"/>
          <w:spacing w:val="-3"/>
        </w:rPr>
        <w:t>y</w:t>
      </w:r>
      <w:r w:rsidRPr="00007F83">
        <w:rPr>
          <w:rFonts w:ascii="Helvetica Neue" w:hAnsi="Helvetica Neue"/>
          <w:spacing w:val="-2"/>
        </w:rPr>
        <w:t>ou</w:t>
      </w:r>
      <w:r w:rsidRPr="00007F83">
        <w:rPr>
          <w:rFonts w:ascii="Helvetica Neue" w:hAnsi="Helvetica Neue"/>
        </w:rPr>
        <w:t>r</w:t>
      </w:r>
      <w:r w:rsidRPr="00007F83">
        <w:rPr>
          <w:rFonts w:ascii="Helvetica Neue" w:hAnsi="Helvetica Neue"/>
          <w:spacing w:val="4"/>
        </w:rPr>
        <w:t xml:space="preserve"> </w:t>
      </w:r>
      <w:r w:rsidRPr="00007F83">
        <w:rPr>
          <w:rFonts w:ascii="Helvetica Neue" w:hAnsi="Helvetica Neue"/>
          <w:spacing w:val="-3"/>
        </w:rPr>
        <w:t>t</w:t>
      </w:r>
      <w:r w:rsidRPr="00007F83">
        <w:rPr>
          <w:rFonts w:ascii="Helvetica Neue" w:hAnsi="Helvetica Neue"/>
          <w:spacing w:val="-2"/>
        </w:rPr>
        <w:t>e</w:t>
      </w:r>
      <w:r w:rsidRPr="00007F83">
        <w:rPr>
          <w:rFonts w:ascii="Helvetica Neue" w:hAnsi="Helvetica Neue"/>
          <w:spacing w:val="-1"/>
        </w:rPr>
        <w:t>l</w:t>
      </w:r>
      <w:r w:rsidRPr="00007F83">
        <w:rPr>
          <w:rFonts w:ascii="Helvetica Neue" w:hAnsi="Helvetica Neue"/>
          <w:spacing w:val="-2"/>
        </w:rPr>
        <w:t>e</w:t>
      </w:r>
      <w:r w:rsidRPr="00007F83">
        <w:rPr>
          <w:rFonts w:ascii="Helvetica Neue" w:hAnsi="Helvetica Neue"/>
          <w:spacing w:val="-1"/>
        </w:rPr>
        <w:t>p</w:t>
      </w:r>
      <w:r w:rsidRPr="00007F83">
        <w:rPr>
          <w:rFonts w:ascii="Helvetica Neue" w:hAnsi="Helvetica Neue"/>
          <w:spacing w:val="-2"/>
        </w:rPr>
        <w:t>h</w:t>
      </w:r>
      <w:r w:rsidRPr="00007F83">
        <w:rPr>
          <w:rFonts w:ascii="Helvetica Neue" w:hAnsi="Helvetica Neue"/>
          <w:spacing w:val="-1"/>
        </w:rPr>
        <w:t>o</w:t>
      </w:r>
      <w:r w:rsidRPr="00007F83">
        <w:rPr>
          <w:rFonts w:ascii="Helvetica Neue" w:hAnsi="Helvetica Neue"/>
          <w:spacing w:val="-2"/>
        </w:rPr>
        <w:t>n</w:t>
      </w:r>
      <w:r w:rsidRPr="00007F83">
        <w:rPr>
          <w:rFonts w:ascii="Helvetica Neue" w:hAnsi="Helvetica Neue"/>
        </w:rPr>
        <w:t>e</w:t>
      </w:r>
      <w:r w:rsidRPr="00007F83">
        <w:rPr>
          <w:rFonts w:ascii="Helvetica Neue" w:hAnsi="Helvetica Neue"/>
          <w:spacing w:val="3"/>
        </w:rPr>
        <w:t xml:space="preserve"> </w:t>
      </w:r>
      <w:r w:rsidRPr="00007F83">
        <w:rPr>
          <w:rFonts w:ascii="Helvetica Neue" w:hAnsi="Helvetica Neue"/>
        </w:rPr>
        <w:t>bo</w:t>
      </w:r>
      <w:r w:rsidRPr="00007F83">
        <w:rPr>
          <w:rFonts w:ascii="Helvetica Neue" w:hAnsi="Helvetica Neue"/>
          <w:spacing w:val="-1"/>
        </w:rPr>
        <w:t>o</w:t>
      </w:r>
      <w:r w:rsidRPr="00007F83">
        <w:rPr>
          <w:rFonts w:ascii="Helvetica Neue" w:hAnsi="Helvetica Neue"/>
        </w:rPr>
        <w:t>k</w:t>
      </w:r>
      <w:r w:rsidRPr="00007F83">
        <w:rPr>
          <w:rFonts w:ascii="Helvetica Neue" w:hAnsi="Helvetica Neue"/>
          <w:spacing w:val="4"/>
        </w:rPr>
        <w:t xml:space="preserve"> </w:t>
      </w:r>
      <w:r w:rsidRPr="00007F83">
        <w:rPr>
          <w:rFonts w:ascii="Helvetica Neue" w:hAnsi="Helvetica Neue"/>
          <w:spacing w:val="-1"/>
        </w:rPr>
        <w:t>o</w:t>
      </w:r>
      <w:r w:rsidRPr="00007F83">
        <w:rPr>
          <w:rFonts w:ascii="Helvetica Neue" w:hAnsi="Helvetica Neue"/>
        </w:rPr>
        <w:t>r</w:t>
      </w:r>
      <w:r w:rsidRPr="00007F83">
        <w:rPr>
          <w:rFonts w:ascii="Helvetica Neue" w:hAnsi="Helvetica Neue"/>
          <w:spacing w:val="3"/>
        </w:rPr>
        <w:t xml:space="preserve"> </w:t>
      </w:r>
      <w:r w:rsidRPr="00007F83">
        <w:rPr>
          <w:rFonts w:ascii="Helvetica Neue" w:hAnsi="Helvetica Neue"/>
          <w:spacing w:val="-1"/>
        </w:rPr>
        <w:t>o</w:t>
      </w:r>
      <w:r w:rsidRPr="00007F83">
        <w:rPr>
          <w:rFonts w:ascii="Helvetica Neue" w:hAnsi="Helvetica Neue"/>
          <w:spacing w:val="-2"/>
        </w:rPr>
        <w:t>n</w:t>
      </w:r>
      <w:r w:rsidRPr="00007F83">
        <w:rPr>
          <w:rFonts w:ascii="Helvetica Neue" w:hAnsi="Helvetica Neue"/>
          <w:spacing w:val="-3"/>
        </w:rPr>
        <w:t>l</w:t>
      </w:r>
      <w:r w:rsidRPr="00007F83">
        <w:rPr>
          <w:rFonts w:ascii="Helvetica Neue" w:hAnsi="Helvetica Neue"/>
          <w:spacing w:val="-2"/>
        </w:rPr>
        <w:t>in</w:t>
      </w:r>
      <w:r w:rsidRPr="00007F83">
        <w:rPr>
          <w:rFonts w:ascii="Helvetica Neue" w:hAnsi="Helvetica Neue"/>
          <w:spacing w:val="-6"/>
        </w:rPr>
        <w:t>e</w:t>
      </w:r>
    </w:p>
    <w:p w14:paraId="40951B3C" w14:textId="77777777" w:rsidR="00007F83" w:rsidRPr="00007F83" w:rsidRDefault="00007F83" w:rsidP="00007F83">
      <w:pPr>
        <w:pStyle w:val="Heading6"/>
        <w:contextualSpacing/>
        <w:rPr>
          <w:rFonts w:ascii="Helvetica Neue" w:hAnsi="Helvetica Neue" w:cs="Calibri"/>
          <w:spacing w:val="-4"/>
        </w:rPr>
      </w:pPr>
    </w:p>
    <w:p w14:paraId="3342AD61" w14:textId="77777777" w:rsidR="00007F83" w:rsidRPr="00007F83" w:rsidRDefault="00007F83" w:rsidP="00007F83">
      <w:pPr>
        <w:pStyle w:val="Heading6"/>
        <w:ind w:right="1486"/>
        <w:contextualSpacing/>
        <w:rPr>
          <w:rFonts w:ascii="Helvetica Neue" w:hAnsi="Helvetica Neue" w:cs="Arial"/>
          <w:b/>
          <w:color w:val="0079C1"/>
          <w:spacing w:val="20"/>
          <w:sz w:val="28"/>
          <w:szCs w:val="28"/>
        </w:rPr>
      </w:pPr>
      <w:r w:rsidRPr="00007F83">
        <w:rPr>
          <w:rFonts w:ascii="Helvetica Neue" w:hAnsi="Helvetica Neue" w:cs="Arial"/>
          <w:color w:val="0079C1"/>
          <w:spacing w:val="20"/>
          <w:sz w:val="28"/>
          <w:szCs w:val="28"/>
        </w:rPr>
        <w:t>Lead Poisoning</w:t>
      </w:r>
    </w:p>
    <w:p w14:paraId="20024140" w14:textId="77777777" w:rsidR="00007F83" w:rsidRPr="00007F83" w:rsidRDefault="00007F83" w:rsidP="00007F83">
      <w:pPr>
        <w:pStyle w:val="Heading6"/>
        <w:ind w:right="1486"/>
        <w:contextualSpacing/>
        <w:rPr>
          <w:rFonts w:ascii="Helvetica Neue" w:hAnsi="Helvetica Neue"/>
          <w:b/>
          <w:color w:val="0079C1"/>
          <w:spacing w:val="20"/>
          <w:sz w:val="28"/>
          <w:szCs w:val="28"/>
        </w:rPr>
      </w:pPr>
      <w:r w:rsidRPr="00007F83">
        <w:rPr>
          <w:rFonts w:ascii="Helvetica Neue" w:hAnsi="Helvetica Neue"/>
        </w:rPr>
        <w:t>U.S. Depart</w:t>
      </w:r>
      <w:r w:rsidRPr="00007F83">
        <w:rPr>
          <w:rFonts w:ascii="Helvetica Neue" w:hAnsi="Helvetica Neue"/>
          <w:spacing w:val="-1"/>
        </w:rPr>
        <w:t>m</w:t>
      </w:r>
      <w:r w:rsidRPr="00007F83">
        <w:rPr>
          <w:rFonts w:ascii="Helvetica Neue" w:hAnsi="Helvetica Neue"/>
        </w:rPr>
        <w:t>e</w:t>
      </w:r>
      <w:r w:rsidRPr="00007F83">
        <w:rPr>
          <w:rFonts w:ascii="Helvetica Neue" w:hAnsi="Helvetica Neue"/>
          <w:spacing w:val="-3"/>
        </w:rPr>
        <w:t>n</w:t>
      </w:r>
      <w:r w:rsidRPr="00007F83">
        <w:rPr>
          <w:rFonts w:ascii="Helvetica Neue" w:hAnsi="Helvetica Neue"/>
        </w:rPr>
        <w:t>t of Housing and</w:t>
      </w:r>
      <w:r w:rsidRPr="00007F83">
        <w:rPr>
          <w:rFonts w:ascii="Helvetica Neue" w:hAnsi="Helvetica Neue"/>
          <w:spacing w:val="1"/>
        </w:rPr>
        <w:t xml:space="preserve"> </w:t>
      </w:r>
      <w:r w:rsidRPr="00007F83">
        <w:rPr>
          <w:rFonts w:ascii="Helvetica Neue" w:hAnsi="Helvetica Neue"/>
        </w:rPr>
        <w:t>Urban</w:t>
      </w:r>
      <w:r w:rsidRPr="00007F83">
        <w:rPr>
          <w:rFonts w:ascii="Helvetica Neue" w:hAnsi="Helvetica Neue"/>
          <w:w w:val="99"/>
        </w:rPr>
        <w:t xml:space="preserve"> </w:t>
      </w:r>
      <w:r w:rsidRPr="00007F83">
        <w:rPr>
          <w:rFonts w:ascii="Helvetica Neue" w:hAnsi="Helvetica Neue"/>
        </w:rPr>
        <w:t>D</w:t>
      </w:r>
      <w:r w:rsidRPr="00007F83">
        <w:rPr>
          <w:rFonts w:ascii="Helvetica Neue" w:hAnsi="Helvetica Neue"/>
          <w:spacing w:val="-2"/>
        </w:rPr>
        <w:t>e</w:t>
      </w:r>
      <w:r w:rsidRPr="00007F83">
        <w:rPr>
          <w:rFonts w:ascii="Helvetica Neue" w:hAnsi="Helvetica Neue"/>
          <w:spacing w:val="-3"/>
        </w:rPr>
        <w:t>v</w:t>
      </w:r>
      <w:r w:rsidRPr="00007F83">
        <w:rPr>
          <w:rFonts w:ascii="Helvetica Neue" w:hAnsi="Helvetica Neue"/>
        </w:rPr>
        <w:t>elopme</w:t>
      </w:r>
      <w:r w:rsidRPr="00007F83">
        <w:rPr>
          <w:rFonts w:ascii="Helvetica Neue" w:hAnsi="Helvetica Neue"/>
          <w:spacing w:val="-3"/>
        </w:rPr>
        <w:t>n</w:t>
      </w:r>
      <w:r w:rsidRPr="00007F83">
        <w:rPr>
          <w:rFonts w:ascii="Helvetica Neue" w:hAnsi="Helvetica Neue"/>
        </w:rPr>
        <w:t>t</w:t>
      </w:r>
    </w:p>
    <w:p w14:paraId="118DF404" w14:textId="77777777" w:rsidR="00007F83" w:rsidRPr="00007F83" w:rsidRDefault="00007F83" w:rsidP="00007F83">
      <w:pPr>
        <w:spacing w:before="2"/>
        <w:contextualSpacing/>
        <w:rPr>
          <w:rFonts w:ascii="Helvetica Neue" w:eastAsia="Calibri" w:hAnsi="Helvetica Neue" w:cs="Calibri"/>
        </w:rPr>
      </w:pPr>
      <w:r w:rsidRPr="00007F83">
        <w:rPr>
          <w:rFonts w:ascii="Helvetica Neue" w:eastAsia="Calibri" w:hAnsi="Helvetica Neue" w:cs="Calibri"/>
        </w:rPr>
        <w:tab/>
        <w:t>Office</w:t>
      </w:r>
      <w:r w:rsidRPr="00007F83">
        <w:rPr>
          <w:rFonts w:ascii="Helvetica Neue" w:eastAsia="Calibri" w:hAnsi="Helvetica Neue" w:cs="Calibri"/>
          <w:spacing w:val="3"/>
        </w:rPr>
        <w:t xml:space="preserve"> </w:t>
      </w:r>
      <w:r w:rsidRPr="00007F83">
        <w:rPr>
          <w:rFonts w:ascii="Helvetica Neue" w:eastAsia="Calibri" w:hAnsi="Helvetica Neue" w:cs="Calibri"/>
        </w:rPr>
        <w:t>of</w:t>
      </w:r>
      <w:r w:rsidRPr="00007F83">
        <w:rPr>
          <w:rFonts w:ascii="Helvetica Neue" w:eastAsia="Calibri" w:hAnsi="Helvetica Neue" w:cs="Calibri"/>
          <w:spacing w:val="3"/>
        </w:rPr>
        <w:t xml:space="preserve"> </w:t>
      </w:r>
      <w:r w:rsidRPr="00007F83">
        <w:rPr>
          <w:rFonts w:ascii="Helvetica Neue" w:eastAsia="Calibri" w:hAnsi="Helvetica Neue" w:cs="Calibri"/>
        </w:rPr>
        <w:t>Lead</w:t>
      </w:r>
      <w:r w:rsidRPr="00007F83">
        <w:rPr>
          <w:rFonts w:ascii="Helvetica Neue" w:eastAsia="Calibri" w:hAnsi="Helvetica Neue" w:cs="Calibri"/>
          <w:spacing w:val="4"/>
        </w:rPr>
        <w:t xml:space="preserve"> </w:t>
      </w:r>
      <w:r w:rsidRPr="00007F83">
        <w:rPr>
          <w:rFonts w:ascii="Helvetica Neue" w:eastAsia="Calibri" w:hAnsi="Helvetica Neue" w:cs="Calibri"/>
        </w:rPr>
        <w:t>Ha</w:t>
      </w:r>
      <w:r w:rsidRPr="00007F83">
        <w:rPr>
          <w:rFonts w:ascii="Helvetica Neue" w:eastAsia="Calibri" w:hAnsi="Helvetica Neue" w:cs="Calibri"/>
          <w:spacing w:val="-4"/>
        </w:rPr>
        <w:t>z</w:t>
      </w:r>
      <w:r w:rsidRPr="00007F83">
        <w:rPr>
          <w:rFonts w:ascii="Helvetica Neue" w:eastAsia="Calibri" w:hAnsi="Helvetica Neue" w:cs="Calibri"/>
        </w:rPr>
        <w:t>a</w:t>
      </w:r>
      <w:r w:rsidRPr="00007F83">
        <w:rPr>
          <w:rFonts w:ascii="Helvetica Neue" w:eastAsia="Calibri" w:hAnsi="Helvetica Neue" w:cs="Calibri"/>
          <w:spacing w:val="-4"/>
        </w:rPr>
        <w:t>r</w:t>
      </w:r>
      <w:r w:rsidRPr="00007F83">
        <w:rPr>
          <w:rFonts w:ascii="Helvetica Neue" w:eastAsia="Calibri" w:hAnsi="Helvetica Neue" w:cs="Calibri"/>
        </w:rPr>
        <w:t>d</w:t>
      </w:r>
      <w:r w:rsidRPr="00007F83">
        <w:rPr>
          <w:rFonts w:ascii="Helvetica Neue" w:eastAsia="Calibri" w:hAnsi="Helvetica Neue" w:cs="Calibri"/>
          <w:spacing w:val="3"/>
        </w:rPr>
        <w:t xml:space="preserve"> </w:t>
      </w:r>
      <w:r w:rsidRPr="00007F83">
        <w:rPr>
          <w:rFonts w:ascii="Helvetica Neue" w:eastAsia="Calibri" w:hAnsi="Helvetica Neue" w:cs="Calibri"/>
        </w:rPr>
        <w:t>Co</w:t>
      </w:r>
      <w:r w:rsidRPr="00007F83">
        <w:rPr>
          <w:rFonts w:ascii="Helvetica Neue" w:eastAsia="Calibri" w:hAnsi="Helvetica Neue" w:cs="Calibri"/>
          <w:spacing w:val="-2"/>
        </w:rPr>
        <w:t>n</w:t>
      </w:r>
      <w:r w:rsidRPr="00007F83">
        <w:rPr>
          <w:rFonts w:ascii="Helvetica Neue" w:eastAsia="Calibri" w:hAnsi="Helvetica Neue" w:cs="Calibri"/>
        </w:rPr>
        <w:t>t</w:t>
      </w:r>
      <w:r w:rsidRPr="00007F83">
        <w:rPr>
          <w:rFonts w:ascii="Helvetica Neue" w:eastAsia="Calibri" w:hAnsi="Helvetica Neue" w:cs="Calibri"/>
          <w:spacing w:val="-4"/>
        </w:rPr>
        <w:t>r</w:t>
      </w:r>
      <w:r w:rsidRPr="00007F83">
        <w:rPr>
          <w:rFonts w:ascii="Helvetica Neue" w:eastAsia="Calibri" w:hAnsi="Helvetica Neue" w:cs="Calibri"/>
        </w:rPr>
        <w:t>ol</w:t>
      </w:r>
      <w:r w:rsidRPr="00007F83">
        <w:rPr>
          <w:rFonts w:ascii="Helvetica Neue" w:eastAsia="Calibri" w:hAnsi="Helvetica Neue" w:cs="Calibri"/>
          <w:spacing w:val="3"/>
        </w:rPr>
        <w:t xml:space="preserve"> </w:t>
      </w:r>
      <w:r w:rsidRPr="00007F83">
        <w:rPr>
          <w:rFonts w:ascii="Helvetica Neue" w:eastAsia="Calibri" w:hAnsi="Helvetica Neue" w:cs="Calibri"/>
        </w:rPr>
        <w:t>and</w:t>
      </w:r>
      <w:r w:rsidRPr="00007F83">
        <w:rPr>
          <w:rFonts w:ascii="Helvetica Neue" w:eastAsia="Calibri" w:hAnsi="Helvetica Neue" w:cs="Calibri"/>
          <w:spacing w:val="4"/>
        </w:rPr>
        <w:t xml:space="preserve"> </w:t>
      </w:r>
      <w:r w:rsidRPr="00007F83">
        <w:rPr>
          <w:rFonts w:ascii="Helvetica Neue" w:eastAsia="Calibri" w:hAnsi="Helvetica Neue" w:cs="Calibri"/>
        </w:rPr>
        <w:t>Healt</w:t>
      </w:r>
      <w:r w:rsidRPr="00007F83">
        <w:rPr>
          <w:rFonts w:ascii="Helvetica Neue" w:eastAsia="Calibri" w:hAnsi="Helvetica Neue" w:cs="Calibri"/>
          <w:spacing w:val="-5"/>
        </w:rPr>
        <w:t>h</w:t>
      </w:r>
      <w:r w:rsidRPr="00007F83">
        <w:rPr>
          <w:rFonts w:ascii="Helvetica Neue" w:eastAsia="Calibri" w:hAnsi="Helvetica Neue" w:cs="Calibri"/>
        </w:rPr>
        <w:t>y</w:t>
      </w:r>
      <w:r w:rsidRPr="00007F83">
        <w:rPr>
          <w:rFonts w:ascii="Helvetica Neue" w:eastAsia="Calibri" w:hAnsi="Helvetica Neue" w:cs="Calibri"/>
          <w:spacing w:val="3"/>
        </w:rPr>
        <w:t xml:space="preserve"> </w:t>
      </w:r>
      <w:r w:rsidRPr="00007F83">
        <w:rPr>
          <w:rFonts w:ascii="Helvetica Neue" w:eastAsia="Calibri" w:hAnsi="Helvetica Neue" w:cs="Calibri"/>
        </w:rPr>
        <w:t xml:space="preserve">Homes </w:t>
      </w:r>
      <w:hyperlink r:id="rId57">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2"/>
            <w:u w:val="single" w:color="0079C1"/>
          </w:rPr>
          <w:t>.</w:t>
        </w:r>
        <w:r w:rsidRPr="00007F83">
          <w:rPr>
            <w:rFonts w:ascii="Helvetica Neue" w:eastAsia="Calibri" w:hAnsi="Helvetica Neue"/>
            <w:color w:val="0079C1"/>
            <w:spacing w:val="-3"/>
            <w:u w:val="single" w:color="0079C1"/>
          </w:rPr>
          <w:t>h</w:t>
        </w:r>
        <w:r w:rsidRPr="00007F83">
          <w:rPr>
            <w:rFonts w:ascii="Helvetica Neue" w:eastAsia="Calibri" w:hAnsi="Helvetica Neue"/>
            <w:color w:val="0079C1"/>
            <w:spacing w:val="-1"/>
            <w:u w:val="single" w:color="0079C1"/>
          </w:rPr>
          <w:t>u</w:t>
        </w:r>
        <w:r w:rsidRPr="00007F83">
          <w:rPr>
            <w:rFonts w:ascii="Helvetica Neue" w:eastAsia="Calibri" w:hAnsi="Helvetica Neue"/>
            <w:color w:val="0079C1"/>
            <w:spacing w:val="-2"/>
            <w:u w:val="single" w:color="0079C1"/>
          </w:rPr>
          <w:t>d</w:t>
        </w:r>
        <w:r w:rsidRPr="00007F83">
          <w:rPr>
            <w:rFonts w:ascii="Helvetica Neue" w:eastAsia="Calibri" w:hAnsi="Helvetica Neue"/>
            <w:color w:val="0079C1"/>
            <w:u w:val="single" w:color="0079C1"/>
          </w:rPr>
          <w:t>.</w:t>
        </w:r>
        <w:r w:rsidRPr="00007F83">
          <w:rPr>
            <w:rFonts w:ascii="Helvetica Neue" w:eastAsia="Calibri" w:hAnsi="Helvetica Neue"/>
            <w:color w:val="0079C1"/>
            <w:spacing w:val="-5"/>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spacing w:val="-10"/>
            <w:u w:val="single" w:color="0079C1"/>
          </w:rPr>
          <w:t>v</w:t>
        </w:r>
        <w:r w:rsidRPr="00007F83">
          <w:rPr>
            <w:rFonts w:ascii="Helvetica Neue" w:eastAsia="Calibri" w:hAnsi="Helvetica Neue"/>
            <w:color w:val="0079C1"/>
            <w:u w:val="single" w:color="0079C1"/>
          </w:rPr>
          <w:t>/</w:t>
        </w:r>
        <w:r w:rsidRPr="00007F83">
          <w:rPr>
            <w:rFonts w:ascii="Helvetica Neue" w:eastAsia="Calibri" w:hAnsi="Helvetica Neue"/>
            <w:color w:val="0079C1"/>
            <w:spacing w:val="-1"/>
            <w:u w:val="single" w:color="0079C1"/>
          </w:rPr>
          <w:t>l</w:t>
        </w:r>
        <w:r w:rsidRPr="00007F83">
          <w:rPr>
            <w:rFonts w:ascii="Helvetica Neue" w:eastAsia="Calibri" w:hAnsi="Helvetica Neue"/>
            <w:color w:val="0079C1"/>
            <w:spacing w:val="-5"/>
            <w:u w:val="single" w:color="0079C1"/>
          </w:rPr>
          <w:t>e</w:t>
        </w:r>
        <w:r w:rsidRPr="00007F83">
          <w:rPr>
            <w:rFonts w:ascii="Helvetica Neue" w:eastAsia="Calibri" w:hAnsi="Helvetica Neue"/>
            <w:color w:val="0079C1"/>
            <w:spacing w:val="-2"/>
            <w:u w:val="single" w:color="0079C1"/>
          </w:rPr>
          <w:t>a</w:t>
        </w:r>
        <w:r w:rsidRPr="00007F83">
          <w:rPr>
            <w:rFonts w:ascii="Helvetica Neue" w:eastAsia="Calibri" w:hAnsi="Helvetica Neue"/>
            <w:color w:val="0079C1"/>
            <w:u w:val="single" w:color="0079C1"/>
          </w:rPr>
          <w:t>d</w:t>
        </w:r>
      </w:hyperlink>
    </w:p>
    <w:p w14:paraId="0DD70709" w14:textId="77777777" w:rsidR="00007F83" w:rsidRPr="00007F83" w:rsidRDefault="00007F83" w:rsidP="00007F83">
      <w:pPr>
        <w:widowControl w:val="0"/>
        <w:tabs>
          <w:tab w:val="left" w:pos="558"/>
        </w:tabs>
        <w:contextualSpacing/>
        <w:outlineLvl w:val="5"/>
        <w:rPr>
          <w:rFonts w:ascii="Helvetica Neue" w:eastAsia="Calibri" w:hAnsi="Helvetica Neue" w:cs="Calibri"/>
        </w:rPr>
      </w:pPr>
      <w:r w:rsidRPr="00007F83">
        <w:rPr>
          <w:rFonts w:ascii="Helvetica Neue" w:eastAsia="Calibri" w:hAnsi="Helvetica Neue" w:cs="Calibri"/>
          <w:b/>
          <w:bCs/>
        </w:rPr>
        <w:t>E</w:t>
      </w:r>
      <w:r w:rsidRPr="00007F83">
        <w:rPr>
          <w:rFonts w:ascii="Helvetica Neue" w:eastAsia="Calibri" w:hAnsi="Helvetica Neue" w:cs="Calibri"/>
          <w:b/>
          <w:bCs/>
          <w:spacing w:val="-4"/>
        </w:rPr>
        <w:t>n</w:t>
      </w:r>
      <w:r w:rsidRPr="00007F83">
        <w:rPr>
          <w:rFonts w:ascii="Helvetica Neue" w:eastAsia="Calibri" w:hAnsi="Helvetica Neue" w:cs="Calibri"/>
          <w:b/>
          <w:bCs/>
        </w:rPr>
        <w:t>vi</w:t>
      </w:r>
      <w:r w:rsidRPr="00007F83">
        <w:rPr>
          <w:rFonts w:ascii="Helvetica Neue" w:eastAsia="Calibri" w:hAnsi="Helvetica Neue" w:cs="Calibri"/>
          <w:b/>
          <w:bCs/>
          <w:spacing w:val="-3"/>
        </w:rPr>
        <w:t>r</w:t>
      </w:r>
      <w:r w:rsidRPr="00007F83">
        <w:rPr>
          <w:rFonts w:ascii="Helvetica Neue" w:eastAsia="Calibri" w:hAnsi="Helvetica Neue" w:cs="Calibri"/>
          <w:b/>
          <w:bCs/>
        </w:rPr>
        <w:t>onme</w:t>
      </w:r>
      <w:r w:rsidRPr="00007F83">
        <w:rPr>
          <w:rFonts w:ascii="Helvetica Neue" w:eastAsia="Calibri" w:hAnsi="Helvetica Neue" w:cs="Calibri"/>
          <w:b/>
          <w:bCs/>
          <w:spacing w:val="-3"/>
        </w:rPr>
        <w:t>nt</w:t>
      </w:r>
      <w:r w:rsidRPr="00007F83">
        <w:rPr>
          <w:rFonts w:ascii="Helvetica Neue" w:eastAsia="Calibri" w:hAnsi="Helvetica Neue" w:cs="Calibri"/>
          <w:b/>
          <w:bCs/>
        </w:rPr>
        <w:t>al</w:t>
      </w:r>
      <w:r w:rsidRPr="00007F83">
        <w:rPr>
          <w:rFonts w:ascii="Helvetica Neue" w:eastAsia="Calibri" w:hAnsi="Helvetica Neue" w:cs="Calibri"/>
          <w:b/>
          <w:bCs/>
          <w:spacing w:val="3"/>
        </w:rPr>
        <w:t xml:space="preserve"> </w:t>
      </w:r>
      <w:r w:rsidRPr="00007F83">
        <w:rPr>
          <w:rFonts w:ascii="Helvetica Neue" w:eastAsia="Calibri" w:hAnsi="Helvetica Neue" w:cs="Calibri"/>
          <w:b/>
          <w:bCs/>
        </w:rPr>
        <w:t>P</w:t>
      </w:r>
      <w:r w:rsidRPr="00007F83">
        <w:rPr>
          <w:rFonts w:ascii="Helvetica Neue" w:eastAsia="Calibri" w:hAnsi="Helvetica Neue" w:cs="Calibri"/>
          <w:b/>
          <w:bCs/>
          <w:spacing w:val="-3"/>
        </w:rPr>
        <w:t>r</w:t>
      </w:r>
      <w:r w:rsidRPr="00007F83">
        <w:rPr>
          <w:rFonts w:ascii="Helvetica Neue" w:eastAsia="Calibri" w:hAnsi="Helvetica Neue" w:cs="Calibri"/>
          <w:b/>
          <w:bCs/>
        </w:rPr>
        <w:t>o</w:t>
      </w:r>
      <w:r w:rsidRPr="00007F83">
        <w:rPr>
          <w:rFonts w:ascii="Helvetica Neue" w:eastAsia="Calibri" w:hAnsi="Helvetica Neue" w:cs="Calibri"/>
          <w:b/>
          <w:bCs/>
          <w:spacing w:val="-4"/>
        </w:rPr>
        <w:t>t</w:t>
      </w:r>
      <w:r w:rsidRPr="00007F83">
        <w:rPr>
          <w:rFonts w:ascii="Helvetica Neue" w:eastAsia="Calibri" w:hAnsi="Helvetica Neue" w:cs="Calibri"/>
          <w:b/>
          <w:bCs/>
        </w:rPr>
        <w:t>ection</w:t>
      </w:r>
      <w:r w:rsidRPr="00007F83">
        <w:rPr>
          <w:rFonts w:ascii="Helvetica Neue" w:eastAsia="Calibri" w:hAnsi="Helvetica Neue" w:cs="Calibri"/>
          <w:b/>
          <w:bCs/>
          <w:spacing w:val="3"/>
        </w:rPr>
        <w:t xml:space="preserve"> </w:t>
      </w:r>
      <w:r w:rsidRPr="00007F83">
        <w:rPr>
          <w:rFonts w:ascii="Helvetica Neue" w:eastAsia="Calibri" w:hAnsi="Helvetica Neue" w:cs="Calibri"/>
          <w:b/>
          <w:bCs/>
        </w:rPr>
        <w:t>A</w:t>
      </w:r>
      <w:r w:rsidRPr="00007F83">
        <w:rPr>
          <w:rFonts w:ascii="Helvetica Neue" w:eastAsia="Calibri" w:hAnsi="Helvetica Neue" w:cs="Calibri"/>
          <w:b/>
          <w:bCs/>
          <w:spacing w:val="-3"/>
        </w:rPr>
        <w:t>g</w:t>
      </w:r>
      <w:r w:rsidRPr="00007F83">
        <w:rPr>
          <w:rFonts w:ascii="Helvetica Neue" w:eastAsia="Calibri" w:hAnsi="Helvetica Neue" w:cs="Calibri"/>
          <w:b/>
          <w:bCs/>
        </w:rPr>
        <w:t>ency</w:t>
      </w:r>
      <w:r w:rsidRPr="00007F83">
        <w:rPr>
          <w:rFonts w:ascii="Helvetica Neue" w:eastAsia="Calibri" w:hAnsi="Helvetica Neue" w:cs="Calibri"/>
        </w:rPr>
        <w:t xml:space="preserve"> </w:t>
      </w:r>
      <w:r w:rsidRPr="00007F83">
        <w:rPr>
          <w:rFonts w:ascii="Helvetica Neue" w:eastAsia="Calibri" w:hAnsi="Helvetica Neue"/>
          <w:spacing w:val="-8"/>
        </w:rPr>
        <w:t>(</w:t>
      </w:r>
      <w:r w:rsidRPr="00007F83">
        <w:rPr>
          <w:rFonts w:ascii="Helvetica Neue" w:eastAsia="Calibri" w:hAnsi="Helvetica Neue"/>
          <w:spacing w:val="1"/>
        </w:rPr>
        <w:t>8</w:t>
      </w:r>
      <w:r w:rsidRPr="00007F83">
        <w:rPr>
          <w:rFonts w:ascii="Helvetica Neue" w:eastAsia="Calibri" w:hAnsi="Helvetica Neue"/>
          <w:spacing w:val="4"/>
        </w:rPr>
        <w:t>0</w:t>
      </w:r>
      <w:r w:rsidRPr="00007F83">
        <w:rPr>
          <w:rFonts w:ascii="Helvetica Neue" w:eastAsia="Calibri" w:hAnsi="Helvetica Neue"/>
          <w:spacing w:val="-6"/>
        </w:rPr>
        <w:t>0</w:t>
      </w:r>
      <w:r w:rsidRPr="00007F83">
        <w:rPr>
          <w:rFonts w:ascii="Helvetica Neue" w:eastAsia="Calibri" w:hAnsi="Helvetica Neue"/>
        </w:rPr>
        <w:t>)</w:t>
      </w:r>
      <w:r w:rsidRPr="00007F83">
        <w:rPr>
          <w:rFonts w:ascii="Helvetica Neue" w:eastAsia="Calibri" w:hAnsi="Helvetica Neue"/>
          <w:spacing w:val="2"/>
        </w:rPr>
        <w:t xml:space="preserve"> </w:t>
      </w:r>
      <w:r w:rsidRPr="00007F83">
        <w:rPr>
          <w:rFonts w:ascii="Helvetica Neue" w:eastAsia="Calibri" w:hAnsi="Helvetica Neue"/>
          <w:spacing w:val="-8"/>
        </w:rPr>
        <w:t>42</w:t>
      </w:r>
      <w:r w:rsidRPr="00007F83">
        <w:rPr>
          <w:rFonts w:ascii="Helvetica Neue" w:eastAsia="Calibri" w:hAnsi="Helvetica Neue"/>
          <w:spacing w:val="3"/>
        </w:rPr>
        <w:t>4</w:t>
      </w:r>
      <w:r w:rsidRPr="00007F83">
        <w:rPr>
          <w:rFonts w:ascii="Helvetica Neue" w:eastAsia="Calibri" w:hAnsi="Helvetica Neue"/>
          <w:spacing w:val="2"/>
        </w:rPr>
        <w:t>-</w:t>
      </w:r>
      <w:r w:rsidRPr="00007F83">
        <w:rPr>
          <w:rFonts w:ascii="Helvetica Neue" w:eastAsia="Calibri" w:hAnsi="Helvetica Neue"/>
        </w:rPr>
        <w:t>L</w:t>
      </w:r>
      <w:r w:rsidRPr="00007F83">
        <w:rPr>
          <w:rFonts w:ascii="Helvetica Neue" w:eastAsia="Calibri" w:hAnsi="Helvetica Neue"/>
          <w:spacing w:val="3"/>
        </w:rPr>
        <w:t>E</w:t>
      </w:r>
      <w:r w:rsidRPr="00007F83">
        <w:rPr>
          <w:rFonts w:ascii="Helvetica Neue" w:eastAsia="Calibri" w:hAnsi="Helvetica Neue"/>
          <w:spacing w:val="-1"/>
        </w:rPr>
        <w:t>A</w:t>
      </w:r>
      <w:r w:rsidRPr="00007F83">
        <w:rPr>
          <w:rFonts w:ascii="Helvetica Neue" w:eastAsia="Calibri" w:hAnsi="Helvetica Neue"/>
          <w:spacing w:val="-9"/>
        </w:rPr>
        <w:t xml:space="preserve">D / </w:t>
      </w:r>
      <w:r w:rsidRPr="00007F83">
        <w:rPr>
          <w:rFonts w:ascii="Helvetica Neue" w:eastAsia="Calibri" w:hAnsi="Helvetica Neue"/>
          <w:spacing w:val="-8"/>
        </w:rPr>
        <w:t>(</w:t>
      </w:r>
      <w:r w:rsidRPr="00007F83">
        <w:rPr>
          <w:rFonts w:ascii="Helvetica Neue" w:eastAsia="Calibri" w:hAnsi="Helvetica Neue"/>
          <w:spacing w:val="1"/>
        </w:rPr>
        <w:t>8</w:t>
      </w:r>
      <w:r w:rsidRPr="00007F83">
        <w:rPr>
          <w:rFonts w:ascii="Helvetica Neue" w:eastAsia="Calibri" w:hAnsi="Helvetica Neue"/>
          <w:spacing w:val="4"/>
        </w:rPr>
        <w:t>0</w:t>
      </w:r>
      <w:r w:rsidRPr="00007F83">
        <w:rPr>
          <w:rFonts w:ascii="Helvetica Neue" w:eastAsia="Calibri" w:hAnsi="Helvetica Neue"/>
          <w:spacing w:val="-6"/>
        </w:rPr>
        <w:t>0</w:t>
      </w:r>
      <w:r w:rsidRPr="00007F83">
        <w:rPr>
          <w:rFonts w:ascii="Helvetica Neue" w:eastAsia="Calibri" w:hAnsi="Helvetica Neue"/>
        </w:rPr>
        <w:t>)</w:t>
      </w:r>
      <w:r w:rsidRPr="00007F83">
        <w:rPr>
          <w:rFonts w:ascii="Helvetica Neue" w:eastAsia="Calibri" w:hAnsi="Helvetica Neue"/>
          <w:spacing w:val="2"/>
        </w:rPr>
        <w:t xml:space="preserve"> </w:t>
      </w:r>
      <w:r w:rsidRPr="00007F83">
        <w:rPr>
          <w:rFonts w:ascii="Helvetica Neue" w:eastAsia="Calibri" w:hAnsi="Helvetica Neue"/>
          <w:spacing w:val="-8"/>
        </w:rPr>
        <w:t>42</w:t>
      </w:r>
      <w:r w:rsidRPr="00007F83">
        <w:rPr>
          <w:rFonts w:ascii="Helvetica Neue" w:eastAsia="Calibri" w:hAnsi="Helvetica Neue"/>
          <w:spacing w:val="3"/>
        </w:rPr>
        <w:t>4</w:t>
      </w:r>
      <w:r w:rsidRPr="00007F83">
        <w:rPr>
          <w:rFonts w:ascii="Helvetica Neue" w:eastAsia="Calibri" w:hAnsi="Helvetica Neue"/>
          <w:spacing w:val="-3"/>
        </w:rPr>
        <w:t>-</w:t>
      </w:r>
      <w:r w:rsidRPr="00007F83">
        <w:rPr>
          <w:rFonts w:ascii="Helvetica Neue" w:eastAsia="Calibri" w:hAnsi="Helvetica Neue"/>
          <w:spacing w:val="-5"/>
        </w:rPr>
        <w:t>5</w:t>
      </w:r>
      <w:r w:rsidRPr="00007F83">
        <w:rPr>
          <w:rFonts w:ascii="Helvetica Neue" w:eastAsia="Calibri" w:hAnsi="Helvetica Neue"/>
          <w:spacing w:val="-7"/>
        </w:rPr>
        <w:t>3</w:t>
      </w:r>
      <w:r w:rsidRPr="00007F83">
        <w:rPr>
          <w:rFonts w:ascii="Helvetica Neue" w:eastAsia="Calibri" w:hAnsi="Helvetica Neue"/>
          <w:spacing w:val="-2"/>
        </w:rPr>
        <w:t>2</w:t>
      </w:r>
      <w:r w:rsidRPr="00007F83">
        <w:rPr>
          <w:rFonts w:ascii="Helvetica Neue" w:eastAsia="Calibri" w:hAnsi="Helvetica Neue"/>
        </w:rPr>
        <w:t xml:space="preserve">3 </w:t>
      </w:r>
      <w:hyperlink r:id="rId58">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4"/>
            <w:u w:val="single" w:color="0079C1"/>
          </w:rPr>
          <w:t>.</w:t>
        </w:r>
        <w:r w:rsidRPr="00007F83">
          <w:rPr>
            <w:rFonts w:ascii="Helvetica Neue" w:eastAsia="Calibri" w:hAnsi="Helvetica Neue"/>
            <w:color w:val="0079C1"/>
            <w:spacing w:val="-2"/>
            <w:u w:val="single" w:color="0079C1"/>
          </w:rPr>
          <w:t>epa</w:t>
        </w:r>
        <w:r w:rsidRPr="00007F83">
          <w:rPr>
            <w:rFonts w:ascii="Helvetica Neue" w:eastAsia="Calibri" w:hAnsi="Helvetica Neue"/>
            <w:color w:val="0079C1"/>
            <w:u w:val="single" w:color="0079C1"/>
          </w:rPr>
          <w:t>.</w:t>
        </w:r>
        <w:r w:rsidRPr="00007F83">
          <w:rPr>
            <w:rFonts w:ascii="Helvetica Neue" w:eastAsia="Calibri" w:hAnsi="Helvetica Neue"/>
            <w:color w:val="0079C1"/>
            <w:spacing w:val="-5"/>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spacing w:val="-10"/>
            <w:u w:val="single" w:color="0079C1"/>
          </w:rPr>
          <w:t>v</w:t>
        </w:r>
        <w:r w:rsidRPr="00007F83">
          <w:rPr>
            <w:rFonts w:ascii="Helvetica Neue" w:eastAsia="Calibri" w:hAnsi="Helvetica Neue"/>
            <w:color w:val="0079C1"/>
            <w:u w:val="single" w:color="0079C1"/>
          </w:rPr>
          <w:t>/</w:t>
        </w:r>
        <w:r w:rsidRPr="00007F83">
          <w:rPr>
            <w:rFonts w:ascii="Helvetica Neue" w:eastAsia="Calibri" w:hAnsi="Helvetica Neue"/>
            <w:color w:val="0079C1"/>
            <w:spacing w:val="-1"/>
            <w:u w:val="single" w:color="0079C1"/>
          </w:rPr>
          <w:t>l</w:t>
        </w:r>
        <w:r w:rsidRPr="00007F83">
          <w:rPr>
            <w:rFonts w:ascii="Helvetica Neue" w:eastAsia="Calibri" w:hAnsi="Helvetica Neue"/>
            <w:color w:val="0079C1"/>
            <w:spacing w:val="-5"/>
            <w:u w:val="single" w:color="0079C1"/>
          </w:rPr>
          <w:t>e</w:t>
        </w:r>
        <w:r w:rsidRPr="00007F83">
          <w:rPr>
            <w:rFonts w:ascii="Helvetica Neue" w:eastAsia="Calibri" w:hAnsi="Helvetica Neue"/>
            <w:color w:val="0079C1"/>
            <w:spacing w:val="-2"/>
            <w:u w:val="single" w:color="0079C1"/>
          </w:rPr>
          <w:t>a</w:t>
        </w:r>
        <w:r w:rsidRPr="00007F83">
          <w:rPr>
            <w:rFonts w:ascii="Helvetica Neue" w:eastAsia="Calibri" w:hAnsi="Helvetica Neue"/>
            <w:color w:val="0079C1"/>
            <w:u w:val="single" w:color="0079C1"/>
          </w:rPr>
          <w:t>d</w:t>
        </w:r>
      </w:hyperlink>
    </w:p>
    <w:p w14:paraId="0D35A5FC" w14:textId="77777777" w:rsidR="00007F83" w:rsidRPr="00007F83" w:rsidRDefault="00007F83" w:rsidP="00007F83">
      <w:pPr>
        <w:ind w:right="357"/>
        <w:contextualSpacing/>
        <w:rPr>
          <w:rFonts w:ascii="Helvetica Neue" w:eastAsia="Calibri" w:hAnsi="Helvetica Neue"/>
        </w:rPr>
      </w:pPr>
      <w:r w:rsidRPr="00007F83">
        <w:rPr>
          <w:rFonts w:ascii="Helvetica Neue" w:eastAsia="Calibri" w:hAnsi="Helvetica Neue" w:cs="Calibri"/>
        </w:rPr>
        <w:tab/>
        <w:t>S</w:t>
      </w:r>
      <w:r w:rsidRPr="00007F83">
        <w:rPr>
          <w:rFonts w:ascii="Helvetica Neue" w:eastAsia="Calibri" w:hAnsi="Helvetica Neue" w:cs="Calibri"/>
          <w:spacing w:val="-2"/>
        </w:rPr>
        <w:t>a</w:t>
      </w:r>
      <w:r w:rsidRPr="00007F83">
        <w:rPr>
          <w:rFonts w:ascii="Helvetica Neue" w:eastAsia="Calibri" w:hAnsi="Helvetica Neue" w:cs="Calibri"/>
          <w:spacing w:val="-6"/>
        </w:rPr>
        <w:t>f</w:t>
      </w:r>
      <w:r w:rsidRPr="00007F83">
        <w:rPr>
          <w:rFonts w:ascii="Helvetica Neue" w:eastAsia="Calibri" w:hAnsi="Helvetica Neue" w:cs="Calibri"/>
        </w:rPr>
        <w:t>e</w:t>
      </w:r>
      <w:r w:rsidRPr="00007F83">
        <w:rPr>
          <w:rFonts w:ascii="Helvetica Neue" w:eastAsia="Calibri" w:hAnsi="Helvetica Neue" w:cs="Calibri"/>
          <w:spacing w:val="4"/>
        </w:rPr>
        <w:t xml:space="preserve"> </w:t>
      </w:r>
      <w:r w:rsidRPr="00007F83">
        <w:rPr>
          <w:rFonts w:ascii="Helvetica Neue" w:eastAsia="Calibri" w:hAnsi="Helvetica Neue" w:cs="Calibri"/>
        </w:rPr>
        <w:t>Drinking</w:t>
      </w:r>
      <w:r w:rsidRPr="00007F83">
        <w:rPr>
          <w:rFonts w:ascii="Helvetica Neue" w:eastAsia="Calibri" w:hAnsi="Helvetica Neue" w:cs="Calibri"/>
          <w:spacing w:val="4"/>
        </w:rPr>
        <w:t xml:space="preserve"> </w:t>
      </w:r>
      <w:r w:rsidRPr="00007F83">
        <w:rPr>
          <w:rFonts w:ascii="Helvetica Neue" w:eastAsia="Calibri" w:hAnsi="Helvetica Neue" w:cs="Calibri"/>
          <w:spacing w:val="-9"/>
        </w:rPr>
        <w:t>W</w:t>
      </w:r>
      <w:r w:rsidRPr="00007F83">
        <w:rPr>
          <w:rFonts w:ascii="Helvetica Neue" w:eastAsia="Calibri" w:hAnsi="Helvetica Neue" w:cs="Calibri"/>
          <w:spacing w:val="-3"/>
        </w:rPr>
        <w:t>at</w:t>
      </w:r>
      <w:r w:rsidRPr="00007F83">
        <w:rPr>
          <w:rFonts w:ascii="Helvetica Neue" w:eastAsia="Calibri" w:hAnsi="Helvetica Neue" w:cs="Calibri"/>
        </w:rPr>
        <w:t>er</w:t>
      </w:r>
      <w:r w:rsidRPr="00007F83">
        <w:rPr>
          <w:rFonts w:ascii="Helvetica Neue" w:eastAsia="Calibri" w:hAnsi="Helvetica Neue" w:cs="Calibri"/>
          <w:spacing w:val="5"/>
        </w:rPr>
        <w:t xml:space="preserve"> </w:t>
      </w:r>
      <w:r w:rsidRPr="00007F83">
        <w:rPr>
          <w:rFonts w:ascii="Helvetica Neue" w:eastAsia="Calibri" w:hAnsi="Helvetica Neue" w:cs="Calibri"/>
        </w:rPr>
        <w:t>Hotline</w:t>
      </w:r>
      <w:r w:rsidRPr="00007F83">
        <w:rPr>
          <w:rFonts w:ascii="Helvetica Neue" w:eastAsia="Calibri" w:hAnsi="Helvetica Neue" w:cs="Calibri"/>
          <w:spacing w:val="4"/>
        </w:rPr>
        <w:t xml:space="preserve"> </w:t>
      </w:r>
      <w:r w:rsidRPr="00007F83">
        <w:rPr>
          <w:rFonts w:ascii="Helvetica Neue" w:eastAsia="Calibri" w:hAnsi="Helvetica Neue"/>
          <w:spacing w:val="-8"/>
        </w:rPr>
        <w:t>(</w:t>
      </w:r>
      <w:r w:rsidRPr="00007F83">
        <w:rPr>
          <w:rFonts w:ascii="Helvetica Neue" w:eastAsia="Calibri" w:hAnsi="Helvetica Neue"/>
          <w:spacing w:val="1"/>
        </w:rPr>
        <w:t>8</w:t>
      </w:r>
      <w:r w:rsidRPr="00007F83">
        <w:rPr>
          <w:rFonts w:ascii="Helvetica Neue" w:eastAsia="Calibri" w:hAnsi="Helvetica Neue"/>
          <w:spacing w:val="4"/>
        </w:rPr>
        <w:t>0</w:t>
      </w:r>
      <w:r w:rsidRPr="00007F83">
        <w:rPr>
          <w:rFonts w:ascii="Helvetica Neue" w:eastAsia="Calibri" w:hAnsi="Helvetica Neue"/>
          <w:spacing w:val="-6"/>
        </w:rPr>
        <w:t>0</w:t>
      </w:r>
      <w:r w:rsidRPr="00007F83">
        <w:rPr>
          <w:rFonts w:ascii="Helvetica Neue" w:eastAsia="Calibri" w:hAnsi="Helvetica Neue"/>
        </w:rPr>
        <w:t>)</w:t>
      </w:r>
      <w:r w:rsidRPr="00007F83">
        <w:rPr>
          <w:rFonts w:ascii="Helvetica Neue" w:eastAsia="Calibri" w:hAnsi="Helvetica Neue"/>
          <w:spacing w:val="3"/>
        </w:rPr>
        <w:t xml:space="preserve"> </w:t>
      </w:r>
      <w:r w:rsidRPr="00007F83">
        <w:rPr>
          <w:rFonts w:ascii="Helvetica Neue" w:eastAsia="Calibri" w:hAnsi="Helvetica Neue"/>
          <w:spacing w:val="-8"/>
        </w:rPr>
        <w:t>42</w:t>
      </w:r>
      <w:r w:rsidRPr="00007F83">
        <w:rPr>
          <w:rFonts w:ascii="Helvetica Neue" w:eastAsia="Calibri" w:hAnsi="Helvetica Neue"/>
          <w:spacing w:val="6"/>
        </w:rPr>
        <w:t>6-</w:t>
      </w:r>
      <w:r w:rsidRPr="00007F83">
        <w:rPr>
          <w:rFonts w:ascii="Helvetica Neue" w:eastAsia="Calibri" w:hAnsi="Helvetica Neue"/>
          <w:spacing w:val="-10"/>
        </w:rPr>
        <w:t>4</w:t>
      </w:r>
      <w:r w:rsidRPr="00007F83">
        <w:rPr>
          <w:rFonts w:ascii="Helvetica Neue" w:eastAsia="Calibri" w:hAnsi="Helvetica Neue"/>
          <w:spacing w:val="-2"/>
        </w:rPr>
        <w:t>7</w:t>
      </w:r>
      <w:r w:rsidRPr="00007F83">
        <w:rPr>
          <w:rFonts w:ascii="Helvetica Neue" w:eastAsia="Calibri" w:hAnsi="Helvetica Neue"/>
          <w:spacing w:val="-7"/>
        </w:rPr>
        <w:t xml:space="preserve">91 </w:t>
      </w:r>
      <w:hyperlink r:id="rId59">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4"/>
            <w:u w:val="single" w:color="0079C1"/>
          </w:rPr>
          <w:t>.</w:t>
        </w:r>
        <w:r w:rsidRPr="00007F83">
          <w:rPr>
            <w:rFonts w:ascii="Helvetica Neue" w:eastAsia="Calibri" w:hAnsi="Helvetica Neue"/>
            <w:color w:val="0079C1"/>
            <w:spacing w:val="-2"/>
            <w:u w:val="single" w:color="0079C1"/>
          </w:rPr>
          <w:t>epa</w:t>
        </w:r>
        <w:r w:rsidRPr="00007F83">
          <w:rPr>
            <w:rFonts w:ascii="Helvetica Neue" w:eastAsia="Calibri" w:hAnsi="Helvetica Neue"/>
            <w:color w:val="0079C1"/>
            <w:u w:val="single" w:color="0079C1"/>
          </w:rPr>
          <w:t>.</w:t>
        </w:r>
        <w:r w:rsidRPr="00007F83">
          <w:rPr>
            <w:rFonts w:ascii="Helvetica Neue" w:eastAsia="Calibri" w:hAnsi="Helvetica Neue"/>
            <w:color w:val="0079C1"/>
            <w:spacing w:val="-5"/>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spacing w:val="-10"/>
            <w:u w:val="single" w:color="0079C1"/>
          </w:rPr>
          <w:t>v</w:t>
        </w:r>
        <w:r w:rsidRPr="00007F83">
          <w:rPr>
            <w:rFonts w:ascii="Helvetica Neue" w:eastAsia="Calibri" w:hAnsi="Helvetica Neue"/>
            <w:color w:val="0079C1"/>
            <w:spacing w:val="-12"/>
            <w:u w:val="single" w:color="0079C1"/>
          </w:rPr>
          <w:t>/</w:t>
        </w:r>
        <w:r w:rsidRPr="00007F83">
          <w:rPr>
            <w:rFonts w:ascii="Helvetica Neue" w:eastAsia="Calibri" w:hAnsi="Helvetica Neue"/>
            <w:color w:val="0079C1"/>
            <w:spacing w:val="-2"/>
            <w:u w:val="single" w:color="0079C1"/>
          </w:rPr>
          <w:t>d</w:t>
        </w:r>
        <w:r w:rsidRPr="00007F83">
          <w:rPr>
            <w:rFonts w:ascii="Helvetica Neue" w:eastAsia="Calibri" w:hAnsi="Helvetica Neue"/>
            <w:color w:val="0079C1"/>
            <w:spacing w:val="-1"/>
            <w:u w:val="single" w:color="0079C1"/>
          </w:rPr>
          <w:t>r</w:t>
        </w:r>
        <w:r w:rsidRPr="00007F83">
          <w:rPr>
            <w:rFonts w:ascii="Helvetica Neue" w:eastAsia="Calibri" w:hAnsi="Helvetica Neue"/>
            <w:color w:val="0079C1"/>
            <w:spacing w:val="-2"/>
            <w:u w:val="single" w:color="0079C1"/>
          </w:rPr>
          <w:t>ink</w:t>
        </w:r>
      </w:hyperlink>
    </w:p>
    <w:p w14:paraId="5E2D737C" w14:textId="77777777" w:rsidR="00007F83" w:rsidRPr="00007F83" w:rsidRDefault="00007F83" w:rsidP="00007F83">
      <w:pPr>
        <w:contextualSpacing/>
        <w:outlineLvl w:val="5"/>
        <w:rPr>
          <w:rFonts w:ascii="Helvetica Neue" w:eastAsia="Calibri" w:hAnsi="Helvetica Neue"/>
          <w:color w:val="0079C1"/>
          <w:u w:val="single" w:color="0079C1"/>
        </w:rPr>
      </w:pPr>
      <w:r w:rsidRPr="00007F83">
        <w:rPr>
          <w:rFonts w:ascii="Helvetica Neue" w:eastAsia="Calibri" w:hAnsi="Helvetica Neue" w:cs="Calibri"/>
          <w:b/>
          <w:bCs/>
        </w:rPr>
        <w:t>Ce</w:t>
      </w:r>
      <w:r w:rsidRPr="00007F83">
        <w:rPr>
          <w:rFonts w:ascii="Helvetica Neue" w:eastAsia="Calibri" w:hAnsi="Helvetica Neue" w:cs="Calibri"/>
          <w:b/>
          <w:bCs/>
          <w:spacing w:val="-3"/>
        </w:rPr>
        <w:t>n</w:t>
      </w:r>
      <w:r w:rsidRPr="00007F83">
        <w:rPr>
          <w:rFonts w:ascii="Helvetica Neue" w:eastAsia="Calibri" w:hAnsi="Helvetica Neue" w:cs="Calibri"/>
          <w:b/>
          <w:bCs/>
          <w:spacing w:val="-4"/>
        </w:rPr>
        <w:t>t</w:t>
      </w:r>
      <w:r w:rsidRPr="00007F83">
        <w:rPr>
          <w:rFonts w:ascii="Helvetica Neue" w:eastAsia="Calibri" w:hAnsi="Helvetica Neue" w:cs="Calibri"/>
          <w:b/>
          <w:bCs/>
        </w:rPr>
        <w:t>e</w:t>
      </w:r>
      <w:r w:rsidRPr="00007F83">
        <w:rPr>
          <w:rFonts w:ascii="Helvetica Neue" w:eastAsia="Calibri" w:hAnsi="Helvetica Neue" w:cs="Calibri"/>
          <w:b/>
          <w:bCs/>
          <w:spacing w:val="-3"/>
        </w:rPr>
        <w:t>r</w:t>
      </w:r>
      <w:r w:rsidRPr="00007F83">
        <w:rPr>
          <w:rFonts w:ascii="Helvetica Neue" w:eastAsia="Calibri" w:hAnsi="Helvetica Neue" w:cs="Calibri"/>
          <w:b/>
          <w:bCs/>
        </w:rPr>
        <w:t>s</w:t>
      </w:r>
      <w:r w:rsidRPr="00007F83">
        <w:rPr>
          <w:rFonts w:ascii="Helvetica Neue" w:eastAsia="Calibri" w:hAnsi="Helvetica Neue" w:cs="Calibri"/>
          <w:b/>
          <w:bCs/>
          <w:spacing w:val="4"/>
        </w:rPr>
        <w:t xml:space="preserve"> </w:t>
      </w:r>
      <w:r w:rsidRPr="00007F83">
        <w:rPr>
          <w:rFonts w:ascii="Helvetica Neue" w:eastAsia="Calibri" w:hAnsi="Helvetica Neue" w:cs="Calibri"/>
          <w:b/>
          <w:bCs/>
          <w:spacing w:val="-4"/>
        </w:rPr>
        <w:t>f</w:t>
      </w:r>
      <w:r w:rsidRPr="00007F83">
        <w:rPr>
          <w:rFonts w:ascii="Helvetica Neue" w:eastAsia="Calibri" w:hAnsi="Helvetica Neue" w:cs="Calibri"/>
          <w:b/>
          <w:bCs/>
        </w:rPr>
        <w:t>or</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Disease</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Co</w:t>
      </w:r>
      <w:r w:rsidRPr="00007F83">
        <w:rPr>
          <w:rFonts w:ascii="Helvetica Neue" w:eastAsia="Calibri" w:hAnsi="Helvetica Neue" w:cs="Calibri"/>
          <w:b/>
          <w:bCs/>
          <w:spacing w:val="-3"/>
        </w:rPr>
        <w:t>n</w:t>
      </w:r>
      <w:r w:rsidRPr="00007F83">
        <w:rPr>
          <w:rFonts w:ascii="Helvetica Neue" w:eastAsia="Calibri" w:hAnsi="Helvetica Neue" w:cs="Calibri"/>
          <w:b/>
          <w:bCs/>
        </w:rPr>
        <w:t>t</w:t>
      </w:r>
      <w:r w:rsidRPr="00007F83">
        <w:rPr>
          <w:rFonts w:ascii="Helvetica Neue" w:eastAsia="Calibri" w:hAnsi="Helvetica Neue" w:cs="Calibri"/>
          <w:b/>
          <w:bCs/>
          <w:spacing w:val="-3"/>
        </w:rPr>
        <w:t>r</w:t>
      </w:r>
      <w:r w:rsidRPr="00007F83">
        <w:rPr>
          <w:rFonts w:ascii="Helvetica Neue" w:eastAsia="Calibri" w:hAnsi="Helvetica Neue" w:cs="Calibri"/>
          <w:b/>
          <w:bCs/>
        </w:rPr>
        <w:t>ol</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and</w:t>
      </w:r>
      <w:r w:rsidRPr="00007F83">
        <w:rPr>
          <w:rFonts w:ascii="Helvetica Neue" w:eastAsia="Calibri" w:hAnsi="Helvetica Neue" w:cs="Calibri"/>
          <w:b/>
          <w:bCs/>
          <w:spacing w:val="5"/>
        </w:rPr>
        <w:t xml:space="preserve"> </w:t>
      </w:r>
      <w:r w:rsidRPr="00007F83">
        <w:rPr>
          <w:rFonts w:ascii="Helvetica Neue" w:eastAsia="Calibri" w:hAnsi="Helvetica Neue" w:cs="Calibri"/>
          <w:b/>
          <w:bCs/>
        </w:rPr>
        <w:t>P</w:t>
      </w:r>
      <w:r w:rsidRPr="00007F83">
        <w:rPr>
          <w:rFonts w:ascii="Helvetica Neue" w:eastAsia="Calibri" w:hAnsi="Helvetica Neue" w:cs="Calibri"/>
          <w:b/>
          <w:bCs/>
          <w:spacing w:val="-3"/>
        </w:rPr>
        <w:t>r</w:t>
      </w:r>
      <w:r w:rsidRPr="00007F83">
        <w:rPr>
          <w:rFonts w:ascii="Helvetica Neue" w:eastAsia="Calibri" w:hAnsi="Helvetica Neue" w:cs="Calibri"/>
          <w:b/>
          <w:bCs/>
          <w:spacing w:val="-2"/>
        </w:rPr>
        <w:t>e</w:t>
      </w:r>
      <w:r w:rsidRPr="00007F83">
        <w:rPr>
          <w:rFonts w:ascii="Helvetica Neue" w:eastAsia="Calibri" w:hAnsi="Helvetica Neue" w:cs="Calibri"/>
          <w:b/>
          <w:bCs/>
          <w:spacing w:val="-3"/>
        </w:rPr>
        <w:t>v</w:t>
      </w:r>
      <w:r w:rsidRPr="00007F83">
        <w:rPr>
          <w:rFonts w:ascii="Helvetica Neue" w:eastAsia="Calibri" w:hAnsi="Helvetica Neue" w:cs="Calibri"/>
          <w:b/>
          <w:bCs/>
        </w:rPr>
        <w:t>e</w:t>
      </w:r>
      <w:r w:rsidRPr="00007F83">
        <w:rPr>
          <w:rFonts w:ascii="Helvetica Neue" w:eastAsia="Calibri" w:hAnsi="Helvetica Neue" w:cs="Calibri"/>
          <w:b/>
          <w:bCs/>
          <w:spacing w:val="-3"/>
        </w:rPr>
        <w:t>n</w:t>
      </w:r>
      <w:r w:rsidRPr="00007F83">
        <w:rPr>
          <w:rFonts w:ascii="Helvetica Neue" w:eastAsia="Calibri" w:hAnsi="Helvetica Neue" w:cs="Calibri"/>
          <w:b/>
          <w:bCs/>
        </w:rPr>
        <w:t>tion</w:t>
      </w:r>
      <w:r w:rsidRPr="00007F83">
        <w:rPr>
          <w:rFonts w:ascii="Helvetica Neue" w:eastAsia="Calibri" w:hAnsi="Helvetica Neue" w:cs="Calibri"/>
        </w:rPr>
        <w:t xml:space="preserve"> </w:t>
      </w:r>
      <w:hyperlink r:id="rId60">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3"/>
            <w:u w:val="single" w:color="0079C1"/>
          </w:rPr>
          <w:t>.</w:t>
        </w:r>
        <w:r w:rsidRPr="00007F83">
          <w:rPr>
            <w:rFonts w:ascii="Helvetica Neue" w:eastAsia="Calibri" w:hAnsi="Helvetica Neue"/>
            <w:color w:val="0079C1"/>
            <w:spacing w:val="-1"/>
            <w:u w:val="single" w:color="0079C1"/>
          </w:rPr>
          <w:t>cd</w:t>
        </w:r>
        <w:r w:rsidRPr="00007F83">
          <w:rPr>
            <w:rFonts w:ascii="Helvetica Neue" w:eastAsia="Calibri" w:hAnsi="Helvetica Neue"/>
            <w:color w:val="0079C1"/>
            <w:spacing w:val="1"/>
            <w:u w:val="single" w:color="0079C1"/>
          </w:rPr>
          <w:t>c</w:t>
        </w:r>
        <w:r w:rsidRPr="00007F83">
          <w:rPr>
            <w:rFonts w:ascii="Helvetica Neue" w:eastAsia="Calibri" w:hAnsi="Helvetica Neue"/>
            <w:color w:val="0079C1"/>
            <w:u w:val="single" w:color="0079C1"/>
          </w:rPr>
          <w:t>.</w:t>
        </w:r>
        <w:r w:rsidRPr="00007F83">
          <w:rPr>
            <w:rFonts w:ascii="Helvetica Neue" w:eastAsia="Calibri" w:hAnsi="Helvetica Neue"/>
            <w:color w:val="0079C1"/>
            <w:spacing w:val="-4"/>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spacing w:val="-10"/>
            <w:u w:val="single" w:color="0079C1"/>
          </w:rPr>
          <w:t>v</w:t>
        </w:r>
        <w:r w:rsidRPr="00007F83">
          <w:rPr>
            <w:rFonts w:ascii="Helvetica Neue" w:eastAsia="Calibri" w:hAnsi="Helvetica Neue"/>
            <w:color w:val="0079C1"/>
            <w:spacing w:val="-9"/>
            <w:u w:val="single" w:color="0079C1"/>
          </w:rPr>
          <w:t>/</w:t>
        </w:r>
        <w:r w:rsidRPr="00007F83">
          <w:rPr>
            <w:rFonts w:ascii="Helvetica Neue" w:eastAsia="Calibri" w:hAnsi="Helvetica Neue"/>
            <w:color w:val="0079C1"/>
            <w:spacing w:val="-2"/>
            <w:u w:val="single" w:color="0079C1"/>
          </w:rPr>
          <w:t>n</w:t>
        </w:r>
        <w:r w:rsidRPr="00007F83">
          <w:rPr>
            <w:rFonts w:ascii="Helvetica Neue" w:eastAsia="Calibri" w:hAnsi="Helvetica Neue"/>
            <w:color w:val="0079C1"/>
            <w:spacing w:val="-1"/>
            <w:u w:val="single" w:color="0079C1"/>
          </w:rPr>
          <w:t>c</w:t>
        </w:r>
        <w:r w:rsidRPr="00007F83">
          <w:rPr>
            <w:rFonts w:ascii="Helvetica Neue" w:eastAsia="Calibri" w:hAnsi="Helvetica Neue"/>
            <w:color w:val="0079C1"/>
            <w:spacing w:val="-2"/>
            <w:u w:val="single" w:color="0079C1"/>
          </w:rPr>
          <w:t>e</w:t>
        </w:r>
        <w:r w:rsidRPr="00007F83">
          <w:rPr>
            <w:rFonts w:ascii="Helvetica Neue" w:eastAsia="Calibri" w:hAnsi="Helvetica Neue"/>
            <w:color w:val="0079C1"/>
            <w:spacing w:val="-3"/>
            <w:u w:val="single" w:color="0079C1"/>
          </w:rPr>
          <w:t>h</w:t>
        </w:r>
        <w:r w:rsidRPr="00007F83">
          <w:rPr>
            <w:rFonts w:ascii="Helvetica Neue" w:eastAsia="Calibri" w:hAnsi="Helvetica Neue"/>
            <w:color w:val="0079C1"/>
            <w:u w:val="single" w:color="0079C1"/>
          </w:rPr>
          <w:t>/</w:t>
        </w:r>
        <w:r w:rsidRPr="00007F83">
          <w:rPr>
            <w:rFonts w:ascii="Helvetica Neue" w:eastAsia="Calibri" w:hAnsi="Helvetica Neue"/>
            <w:color w:val="0079C1"/>
            <w:spacing w:val="-1"/>
            <w:u w:val="single" w:color="0079C1"/>
          </w:rPr>
          <w:t>l</w:t>
        </w:r>
        <w:r w:rsidRPr="00007F83">
          <w:rPr>
            <w:rFonts w:ascii="Helvetica Neue" w:eastAsia="Calibri" w:hAnsi="Helvetica Neue"/>
            <w:color w:val="0079C1"/>
            <w:spacing w:val="-5"/>
            <w:u w:val="single" w:color="0079C1"/>
          </w:rPr>
          <w:t>e</w:t>
        </w:r>
        <w:r w:rsidRPr="00007F83">
          <w:rPr>
            <w:rFonts w:ascii="Helvetica Neue" w:eastAsia="Calibri" w:hAnsi="Helvetica Neue"/>
            <w:color w:val="0079C1"/>
            <w:spacing w:val="-2"/>
            <w:u w:val="single" w:color="0079C1"/>
          </w:rPr>
          <w:t>a</w:t>
        </w:r>
        <w:r w:rsidRPr="00007F83">
          <w:rPr>
            <w:rFonts w:ascii="Helvetica Neue" w:eastAsia="Calibri" w:hAnsi="Helvetica Neue"/>
            <w:color w:val="0079C1"/>
            <w:u w:val="single" w:color="0079C1"/>
          </w:rPr>
          <w:t>d</w:t>
        </w:r>
      </w:hyperlink>
    </w:p>
    <w:p w14:paraId="10B44C11" w14:textId="77777777" w:rsidR="00007F83" w:rsidRPr="00007F83" w:rsidRDefault="00007F83" w:rsidP="00007F83">
      <w:pPr>
        <w:contextualSpacing/>
        <w:outlineLvl w:val="5"/>
        <w:rPr>
          <w:rFonts w:ascii="Helvetica Neue" w:eastAsia="Calibri" w:hAnsi="Helvetica Neue" w:cs="Arial"/>
          <w:color w:val="0079C1"/>
          <w:u w:val="single" w:color="0079C1"/>
        </w:rPr>
      </w:pPr>
    </w:p>
    <w:p w14:paraId="6FD6F0DB" w14:textId="77777777" w:rsidR="00007F83" w:rsidRPr="00007F83" w:rsidRDefault="00007F83" w:rsidP="00007F83">
      <w:pPr>
        <w:contextualSpacing/>
        <w:outlineLvl w:val="5"/>
        <w:rPr>
          <w:rFonts w:ascii="Helvetica Neue" w:hAnsi="Helvetica Neue" w:cs="Arial"/>
          <w:color w:val="0079C1"/>
          <w:spacing w:val="20"/>
          <w:sz w:val="28"/>
          <w:szCs w:val="28"/>
        </w:rPr>
      </w:pPr>
      <w:r w:rsidRPr="00007F83">
        <w:rPr>
          <w:rFonts w:ascii="Helvetica Neue" w:hAnsi="Helvetica Neue" w:cs="Arial"/>
          <w:color w:val="0079C1"/>
          <w:spacing w:val="20"/>
          <w:sz w:val="28"/>
          <w:szCs w:val="28"/>
        </w:rPr>
        <w:t>Asthma &amp; Allergies</w:t>
      </w:r>
    </w:p>
    <w:p w14:paraId="23E2E2BE" w14:textId="77777777" w:rsidR="00007F83" w:rsidRPr="00007F83" w:rsidRDefault="00007F83" w:rsidP="00007F83">
      <w:pPr>
        <w:contextualSpacing/>
        <w:outlineLvl w:val="5"/>
        <w:rPr>
          <w:rFonts w:ascii="Helvetica Neue" w:hAnsi="Helvetica Neue"/>
          <w:color w:val="0079C1"/>
          <w:u w:val="single" w:color="0079C1"/>
        </w:rPr>
      </w:pPr>
      <w:r w:rsidRPr="00007F83">
        <w:rPr>
          <w:rFonts w:ascii="Helvetica Neue" w:hAnsi="Helvetica Neue" w:cs="Calibri"/>
          <w:b/>
        </w:rPr>
        <w:t>Ameri</w:t>
      </w:r>
      <w:r w:rsidRPr="00007F83">
        <w:rPr>
          <w:rFonts w:ascii="Helvetica Neue" w:hAnsi="Helvetica Neue" w:cs="Calibri"/>
          <w:b/>
          <w:spacing w:val="-2"/>
        </w:rPr>
        <w:t>c</w:t>
      </w:r>
      <w:r w:rsidRPr="00007F83">
        <w:rPr>
          <w:rFonts w:ascii="Helvetica Neue" w:hAnsi="Helvetica Neue" w:cs="Calibri"/>
          <w:b/>
        </w:rPr>
        <w:t>an</w:t>
      </w:r>
      <w:r w:rsidRPr="00007F83">
        <w:rPr>
          <w:rFonts w:ascii="Helvetica Neue" w:hAnsi="Helvetica Neue" w:cs="Calibri"/>
          <w:b/>
          <w:spacing w:val="3"/>
        </w:rPr>
        <w:t xml:space="preserve"> </w:t>
      </w:r>
      <w:r w:rsidRPr="00007F83">
        <w:rPr>
          <w:rFonts w:ascii="Helvetica Neue" w:hAnsi="Helvetica Neue" w:cs="Calibri"/>
          <w:b/>
        </w:rPr>
        <w:t>Lu</w:t>
      </w:r>
      <w:r w:rsidRPr="00007F83">
        <w:rPr>
          <w:rFonts w:ascii="Helvetica Neue" w:hAnsi="Helvetica Neue" w:cs="Calibri"/>
          <w:b/>
          <w:spacing w:val="-1"/>
        </w:rPr>
        <w:t>n</w:t>
      </w:r>
      <w:r w:rsidRPr="00007F83">
        <w:rPr>
          <w:rFonts w:ascii="Helvetica Neue" w:hAnsi="Helvetica Neue" w:cs="Calibri"/>
          <w:b/>
        </w:rPr>
        <w:t>g</w:t>
      </w:r>
      <w:r w:rsidRPr="00007F83">
        <w:rPr>
          <w:rFonts w:ascii="Helvetica Neue" w:hAnsi="Helvetica Neue" w:cs="Calibri"/>
          <w:b/>
          <w:spacing w:val="3"/>
        </w:rPr>
        <w:t xml:space="preserve"> </w:t>
      </w:r>
      <w:r w:rsidRPr="00007F83">
        <w:rPr>
          <w:rFonts w:ascii="Helvetica Neue" w:hAnsi="Helvetica Neue" w:cs="Calibri"/>
          <w:b/>
        </w:rPr>
        <w:t>Associ</w:t>
      </w:r>
      <w:r w:rsidRPr="00007F83">
        <w:rPr>
          <w:rFonts w:ascii="Helvetica Neue" w:hAnsi="Helvetica Neue" w:cs="Calibri"/>
          <w:b/>
          <w:spacing w:val="-3"/>
        </w:rPr>
        <w:t>a</w:t>
      </w:r>
      <w:r w:rsidRPr="00007F83">
        <w:rPr>
          <w:rFonts w:ascii="Helvetica Neue" w:hAnsi="Helvetica Neue" w:cs="Calibri"/>
          <w:b/>
        </w:rPr>
        <w:t>tion</w:t>
      </w:r>
      <w:r w:rsidRPr="00007F83">
        <w:rPr>
          <w:rFonts w:ascii="Helvetica Neue" w:hAnsi="Helvetica Neue" w:cs="Calibri"/>
        </w:rPr>
        <w:t xml:space="preserve"> </w:t>
      </w:r>
      <w:r w:rsidRPr="00007F83">
        <w:rPr>
          <w:rFonts w:ascii="Helvetica Neue" w:hAnsi="Helvetica Neue"/>
          <w:spacing w:val="-8"/>
        </w:rPr>
        <w:t>(</w:t>
      </w:r>
      <w:r w:rsidRPr="00007F83">
        <w:rPr>
          <w:rFonts w:ascii="Helvetica Neue" w:hAnsi="Helvetica Neue"/>
          <w:spacing w:val="1"/>
        </w:rPr>
        <w:t>8</w:t>
      </w:r>
      <w:r w:rsidRPr="00007F83">
        <w:rPr>
          <w:rFonts w:ascii="Helvetica Neue" w:hAnsi="Helvetica Neue"/>
          <w:spacing w:val="4"/>
        </w:rPr>
        <w:t>0</w:t>
      </w:r>
      <w:r w:rsidRPr="00007F83">
        <w:rPr>
          <w:rFonts w:ascii="Helvetica Neue" w:hAnsi="Helvetica Neue"/>
          <w:spacing w:val="-6"/>
        </w:rPr>
        <w:t>0</w:t>
      </w:r>
      <w:r w:rsidRPr="00007F83">
        <w:rPr>
          <w:rFonts w:ascii="Helvetica Neue" w:hAnsi="Helvetica Neue"/>
        </w:rPr>
        <w:t>)</w:t>
      </w:r>
      <w:r w:rsidRPr="00007F83">
        <w:rPr>
          <w:rFonts w:ascii="Helvetica Neue" w:hAnsi="Helvetica Neue"/>
          <w:spacing w:val="-6"/>
        </w:rPr>
        <w:t xml:space="preserve"> </w:t>
      </w:r>
      <w:r w:rsidRPr="00007F83">
        <w:rPr>
          <w:rFonts w:ascii="Helvetica Neue" w:hAnsi="Helvetica Neue"/>
          <w:spacing w:val="-5"/>
        </w:rPr>
        <w:t>L</w:t>
      </w:r>
      <w:r w:rsidRPr="00007F83">
        <w:rPr>
          <w:rFonts w:ascii="Helvetica Neue" w:hAnsi="Helvetica Neue"/>
          <w:spacing w:val="-3"/>
        </w:rPr>
        <w:t>U</w:t>
      </w:r>
      <w:r w:rsidRPr="00007F83">
        <w:rPr>
          <w:rFonts w:ascii="Helvetica Neue" w:hAnsi="Helvetica Neue"/>
          <w:spacing w:val="-2"/>
        </w:rPr>
        <w:t>N</w:t>
      </w:r>
      <w:r w:rsidRPr="00007F83">
        <w:rPr>
          <w:rFonts w:ascii="Helvetica Neue" w:hAnsi="Helvetica Neue"/>
          <w:spacing w:val="3"/>
        </w:rPr>
        <w:t>G</w:t>
      </w:r>
      <w:r w:rsidRPr="00007F83">
        <w:rPr>
          <w:rFonts w:ascii="Helvetica Neue" w:hAnsi="Helvetica Neue"/>
          <w:spacing w:val="2"/>
        </w:rPr>
        <w:t>-</w:t>
      </w:r>
      <w:r w:rsidRPr="00007F83">
        <w:rPr>
          <w:rFonts w:ascii="Helvetica Neue" w:hAnsi="Helvetica Neue"/>
          <w:spacing w:val="-3"/>
        </w:rPr>
        <w:t>U</w:t>
      </w:r>
      <w:r w:rsidRPr="00007F83">
        <w:rPr>
          <w:rFonts w:ascii="Helvetica Neue" w:hAnsi="Helvetica Neue"/>
        </w:rPr>
        <w:t xml:space="preserve">SA </w:t>
      </w:r>
      <w:hyperlink r:id="rId61">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2"/>
            <w:u w:val="single" w:color="0079C1"/>
          </w:rPr>
          <w:t>.lu</w:t>
        </w:r>
        <w:r w:rsidRPr="00007F83">
          <w:rPr>
            <w:rFonts w:ascii="Helvetica Neue" w:hAnsi="Helvetica Neue"/>
            <w:color w:val="0079C1"/>
            <w:spacing w:val="-1"/>
            <w:u w:val="single" w:color="0079C1"/>
          </w:rPr>
          <w:t>n</w:t>
        </w:r>
        <w:r w:rsidRPr="00007F83">
          <w:rPr>
            <w:rFonts w:ascii="Helvetica Neue" w:hAnsi="Helvetica Neue"/>
            <w:color w:val="0079C1"/>
            <w:spacing w:val="-2"/>
            <w:u w:val="single" w:color="0079C1"/>
          </w:rPr>
          <w:t>gu</w:t>
        </w:r>
        <w:r w:rsidRPr="00007F83">
          <w:rPr>
            <w:rFonts w:ascii="Helvetica Neue" w:hAnsi="Helvetica Neue"/>
            <w:color w:val="0079C1"/>
            <w:u w:val="single" w:color="0079C1"/>
          </w:rPr>
          <w:t>s</w:t>
        </w:r>
        <w:r w:rsidRPr="00007F83">
          <w:rPr>
            <w:rFonts w:ascii="Helvetica Neue" w:hAnsi="Helvetica Neue"/>
            <w:color w:val="0079C1"/>
            <w:spacing w:val="-2"/>
            <w:u w:val="single" w:color="0079C1"/>
          </w:rPr>
          <w:t>a</w:t>
        </w:r>
        <w:r w:rsidRPr="00007F83">
          <w:rPr>
            <w:rFonts w:ascii="Helvetica Neue" w:hAnsi="Helvetica Neue"/>
            <w:color w:val="0079C1"/>
            <w:spacing w:val="-4"/>
            <w:u w:val="single" w:color="0079C1"/>
          </w:rPr>
          <w:t>.</w:t>
        </w:r>
        <w:r w:rsidRPr="00007F83">
          <w:rPr>
            <w:rFonts w:ascii="Helvetica Neue" w:hAnsi="Helvetica Neue"/>
            <w:color w:val="0079C1"/>
            <w:spacing w:val="-1"/>
            <w:u w:val="single" w:color="0079C1"/>
          </w:rPr>
          <w:t>o</w:t>
        </w:r>
        <w:r w:rsidRPr="00007F83">
          <w:rPr>
            <w:rFonts w:ascii="Helvetica Neue" w:hAnsi="Helvetica Neue"/>
            <w:color w:val="0079C1"/>
            <w:u w:val="single" w:color="0079C1"/>
          </w:rPr>
          <w:t>rg</w:t>
        </w:r>
      </w:hyperlink>
    </w:p>
    <w:p w14:paraId="52215D20" w14:textId="77777777" w:rsidR="00007F83" w:rsidRPr="00007F83" w:rsidRDefault="00007F83" w:rsidP="00007F83">
      <w:pPr>
        <w:contextualSpacing/>
        <w:outlineLvl w:val="5"/>
        <w:rPr>
          <w:rFonts w:ascii="Helvetica Neue" w:hAnsi="Helvetica Neue" w:cs="Calibri"/>
          <w:color w:val="0079C1"/>
          <w:u w:val="single" w:color="0079C1"/>
        </w:rPr>
      </w:pPr>
      <w:r w:rsidRPr="00007F83">
        <w:rPr>
          <w:rFonts w:ascii="Helvetica Neue" w:hAnsi="Helvetica Neue" w:cs="Calibri"/>
          <w:b/>
        </w:rPr>
        <w:t>Ameri</w:t>
      </w:r>
      <w:r w:rsidRPr="00007F83">
        <w:rPr>
          <w:rFonts w:ascii="Helvetica Neue" w:hAnsi="Helvetica Neue" w:cs="Calibri"/>
          <w:b/>
          <w:spacing w:val="-2"/>
        </w:rPr>
        <w:t>c</w:t>
      </w:r>
      <w:r w:rsidRPr="00007F83">
        <w:rPr>
          <w:rFonts w:ascii="Helvetica Neue" w:hAnsi="Helvetica Neue" w:cs="Calibri"/>
          <w:b/>
        </w:rPr>
        <w:t>an</w:t>
      </w:r>
      <w:r w:rsidRPr="00007F83">
        <w:rPr>
          <w:rFonts w:ascii="Helvetica Neue" w:hAnsi="Helvetica Neue" w:cs="Calibri"/>
          <w:b/>
          <w:spacing w:val="3"/>
        </w:rPr>
        <w:t xml:space="preserve"> </w:t>
      </w:r>
      <w:r w:rsidRPr="00007F83">
        <w:rPr>
          <w:rFonts w:ascii="Helvetica Neue" w:hAnsi="Helvetica Neue" w:cs="Calibri"/>
          <w:b/>
        </w:rPr>
        <w:t>Cleaning</w:t>
      </w:r>
      <w:r w:rsidRPr="00007F83">
        <w:rPr>
          <w:rFonts w:ascii="Helvetica Neue" w:hAnsi="Helvetica Neue" w:cs="Calibri"/>
          <w:b/>
          <w:spacing w:val="3"/>
        </w:rPr>
        <w:t xml:space="preserve"> </w:t>
      </w:r>
      <w:r w:rsidRPr="00007F83">
        <w:rPr>
          <w:rFonts w:ascii="Helvetica Neue" w:hAnsi="Helvetica Neue" w:cs="Calibri"/>
          <w:b/>
        </w:rPr>
        <w:t>In</w:t>
      </w:r>
      <w:r w:rsidRPr="00007F83">
        <w:rPr>
          <w:rFonts w:ascii="Helvetica Neue" w:hAnsi="Helvetica Neue" w:cs="Calibri"/>
          <w:b/>
          <w:spacing w:val="-3"/>
        </w:rPr>
        <w:t>s</w:t>
      </w:r>
      <w:r w:rsidRPr="00007F83">
        <w:rPr>
          <w:rFonts w:ascii="Helvetica Neue" w:hAnsi="Helvetica Neue" w:cs="Calibri"/>
          <w:b/>
        </w:rPr>
        <w:t>titu</w:t>
      </w:r>
      <w:r w:rsidRPr="00007F83">
        <w:rPr>
          <w:rFonts w:ascii="Helvetica Neue" w:hAnsi="Helvetica Neue" w:cs="Calibri"/>
          <w:b/>
          <w:spacing w:val="-5"/>
        </w:rPr>
        <w:t>t</w:t>
      </w:r>
      <w:r w:rsidRPr="00007F83">
        <w:rPr>
          <w:rFonts w:ascii="Helvetica Neue" w:hAnsi="Helvetica Neue" w:cs="Calibri"/>
          <w:b/>
        </w:rPr>
        <w:t>e</w:t>
      </w:r>
      <w:r w:rsidRPr="00007F83">
        <w:rPr>
          <w:rFonts w:ascii="Helvetica Neue" w:hAnsi="Helvetica Neue" w:cs="Calibri"/>
        </w:rPr>
        <w:t xml:space="preserve"> </w:t>
      </w:r>
      <w:r w:rsidRPr="00007F83">
        <w:rPr>
          <w:rFonts w:ascii="Helvetica Neue" w:hAnsi="Helvetica Neue"/>
          <w:spacing w:val="-9"/>
        </w:rPr>
        <w:t>(</w:t>
      </w:r>
      <w:r w:rsidRPr="00007F83">
        <w:rPr>
          <w:rFonts w:ascii="Helvetica Neue" w:hAnsi="Helvetica Neue"/>
          <w:spacing w:val="-5"/>
        </w:rPr>
        <w:t>20</w:t>
      </w:r>
      <w:r w:rsidRPr="00007F83">
        <w:rPr>
          <w:rFonts w:ascii="Helvetica Neue" w:hAnsi="Helvetica Neue"/>
          <w:spacing w:val="-11"/>
        </w:rPr>
        <w:t>2</w:t>
      </w:r>
      <w:r w:rsidRPr="00007F83">
        <w:rPr>
          <w:rFonts w:ascii="Helvetica Neue" w:hAnsi="Helvetica Neue"/>
        </w:rPr>
        <w:t>)</w:t>
      </w:r>
      <w:r w:rsidRPr="00007F83">
        <w:rPr>
          <w:rFonts w:ascii="Helvetica Neue" w:hAnsi="Helvetica Neue"/>
          <w:spacing w:val="2"/>
        </w:rPr>
        <w:t xml:space="preserve"> </w:t>
      </w:r>
      <w:r w:rsidRPr="00007F83">
        <w:rPr>
          <w:rFonts w:ascii="Helvetica Neue" w:hAnsi="Helvetica Neue"/>
          <w:spacing w:val="1"/>
        </w:rPr>
        <w:t>3</w:t>
      </w:r>
      <w:r w:rsidRPr="00007F83">
        <w:rPr>
          <w:rFonts w:ascii="Helvetica Neue" w:hAnsi="Helvetica Neue"/>
          <w:spacing w:val="-10"/>
        </w:rPr>
        <w:t>4</w:t>
      </w:r>
      <w:r w:rsidRPr="00007F83">
        <w:rPr>
          <w:rFonts w:ascii="Helvetica Neue" w:hAnsi="Helvetica Neue"/>
          <w:spacing w:val="-11"/>
        </w:rPr>
        <w:t>7</w:t>
      </w:r>
      <w:r w:rsidRPr="00007F83">
        <w:rPr>
          <w:rFonts w:ascii="Helvetica Neue" w:hAnsi="Helvetica Neue"/>
          <w:spacing w:val="-10"/>
        </w:rPr>
        <w:t>-</w:t>
      </w:r>
      <w:r w:rsidRPr="00007F83">
        <w:rPr>
          <w:rFonts w:ascii="Helvetica Neue" w:hAnsi="Helvetica Neue"/>
          <w:spacing w:val="-2"/>
        </w:rPr>
        <w:t>2</w:t>
      </w:r>
      <w:r w:rsidRPr="00007F83">
        <w:rPr>
          <w:rFonts w:ascii="Helvetica Neue" w:hAnsi="Helvetica Neue"/>
          <w:spacing w:val="2"/>
        </w:rPr>
        <w:t>9</w:t>
      </w:r>
      <w:r w:rsidRPr="00007F83">
        <w:rPr>
          <w:rFonts w:ascii="Helvetica Neue" w:hAnsi="Helvetica Neue"/>
          <w:spacing w:val="4"/>
        </w:rPr>
        <w:t>0</w:t>
      </w:r>
      <w:r w:rsidRPr="00007F83">
        <w:rPr>
          <w:rFonts w:ascii="Helvetica Neue" w:hAnsi="Helvetica Neue"/>
        </w:rPr>
        <w:t xml:space="preserve">0 </w:t>
      </w:r>
      <w:hyperlink r:id="rId62">
        <w:r w:rsidRPr="00007F83">
          <w:rPr>
            <w:rFonts w:ascii="Helvetica Neue" w:hAnsi="Helvetica Neue" w:cs="Calibri"/>
            <w:color w:val="0079C1"/>
            <w:spacing w:val="4"/>
            <w:u w:val="single" w:color="0079C1"/>
          </w:rPr>
          <w:t>ww</w:t>
        </w:r>
        <w:r w:rsidRPr="00007F83">
          <w:rPr>
            <w:rFonts w:ascii="Helvetica Neue" w:hAnsi="Helvetica Neue" w:cs="Calibri"/>
            <w:color w:val="0079C1"/>
            <w:spacing w:val="-11"/>
            <w:u w:val="single" w:color="0079C1"/>
          </w:rPr>
          <w:t>w</w:t>
        </w:r>
        <w:r w:rsidRPr="00007F83">
          <w:rPr>
            <w:rFonts w:ascii="Helvetica Neue" w:hAnsi="Helvetica Neue" w:cs="Calibri"/>
            <w:color w:val="0079C1"/>
            <w:spacing w:val="-3"/>
            <w:u w:val="single" w:color="0079C1"/>
          </w:rPr>
          <w:t>.</w:t>
        </w:r>
        <w:r w:rsidRPr="00007F83">
          <w:rPr>
            <w:rFonts w:ascii="Helvetica Neue" w:hAnsi="Helvetica Neue" w:cs="Calibri"/>
            <w:color w:val="0079C1"/>
            <w:spacing w:val="-1"/>
            <w:u w:val="single" w:color="0079C1"/>
          </w:rPr>
          <w:t>cl</w:t>
        </w:r>
        <w:r w:rsidRPr="00007F83">
          <w:rPr>
            <w:rFonts w:ascii="Helvetica Neue" w:hAnsi="Helvetica Neue" w:cs="Calibri"/>
            <w:color w:val="0079C1"/>
            <w:spacing w:val="-4"/>
            <w:u w:val="single" w:color="0079C1"/>
          </w:rPr>
          <w:t>e</w:t>
        </w:r>
        <w:r w:rsidRPr="00007F83">
          <w:rPr>
            <w:rFonts w:ascii="Helvetica Neue" w:hAnsi="Helvetica Neue" w:cs="Calibri"/>
            <w:color w:val="0079C1"/>
            <w:spacing w:val="-3"/>
            <w:u w:val="single" w:color="0079C1"/>
          </w:rPr>
          <w:t>an</w:t>
        </w:r>
        <w:r w:rsidRPr="00007F83">
          <w:rPr>
            <w:rFonts w:ascii="Helvetica Neue" w:hAnsi="Helvetica Neue" w:cs="Calibri"/>
            <w:color w:val="0079C1"/>
            <w:spacing w:val="-2"/>
            <w:u w:val="single" w:color="0079C1"/>
          </w:rPr>
          <w:t>i</w:t>
        </w:r>
        <w:r w:rsidRPr="00007F83">
          <w:rPr>
            <w:rFonts w:ascii="Helvetica Neue" w:hAnsi="Helvetica Neue" w:cs="Calibri"/>
            <w:color w:val="0079C1"/>
            <w:spacing w:val="-1"/>
            <w:u w:val="single" w:color="0079C1"/>
          </w:rPr>
          <w:t>n</w:t>
        </w:r>
        <w:r w:rsidRPr="00007F83">
          <w:rPr>
            <w:rFonts w:ascii="Helvetica Neue" w:hAnsi="Helvetica Neue" w:cs="Calibri"/>
            <w:color w:val="0079C1"/>
            <w:spacing w:val="-3"/>
            <w:u w:val="single" w:color="0079C1"/>
          </w:rPr>
          <w:t>g</w:t>
        </w:r>
        <w:r w:rsidRPr="00007F83">
          <w:rPr>
            <w:rFonts w:ascii="Helvetica Neue" w:hAnsi="Helvetica Neue" w:cs="Calibri"/>
            <w:color w:val="0079C1"/>
            <w:spacing w:val="-2"/>
            <w:u w:val="single" w:color="0079C1"/>
          </w:rPr>
          <w:t>in</w:t>
        </w:r>
        <w:r w:rsidRPr="00007F83">
          <w:rPr>
            <w:rFonts w:ascii="Helvetica Neue" w:hAnsi="Helvetica Neue" w:cs="Calibri"/>
            <w:color w:val="0079C1"/>
            <w:spacing w:val="1"/>
            <w:u w:val="single" w:color="0079C1"/>
          </w:rPr>
          <w:t>s</w:t>
        </w:r>
        <w:r w:rsidRPr="00007F83">
          <w:rPr>
            <w:rFonts w:ascii="Helvetica Neue" w:hAnsi="Helvetica Neue" w:cs="Calibri"/>
            <w:color w:val="0079C1"/>
            <w:u w:val="single" w:color="0079C1"/>
          </w:rPr>
          <w:t>ti</w:t>
        </w:r>
        <w:r w:rsidRPr="00007F83">
          <w:rPr>
            <w:rFonts w:ascii="Helvetica Neue" w:hAnsi="Helvetica Neue" w:cs="Calibri"/>
            <w:color w:val="0079C1"/>
            <w:spacing w:val="-2"/>
            <w:u w:val="single" w:color="0079C1"/>
          </w:rPr>
          <w:t>t</w:t>
        </w:r>
        <w:r w:rsidRPr="00007F83">
          <w:rPr>
            <w:rFonts w:ascii="Helvetica Neue" w:hAnsi="Helvetica Neue" w:cs="Calibri"/>
            <w:color w:val="0079C1"/>
            <w:spacing w:val="-1"/>
            <w:u w:val="single" w:color="0079C1"/>
          </w:rPr>
          <w:t>u</w:t>
        </w:r>
        <w:r w:rsidRPr="00007F83">
          <w:rPr>
            <w:rFonts w:ascii="Helvetica Neue" w:hAnsi="Helvetica Neue" w:cs="Calibri"/>
            <w:color w:val="0079C1"/>
            <w:spacing w:val="-3"/>
            <w:u w:val="single" w:color="0079C1"/>
          </w:rPr>
          <w:t>t</w:t>
        </w:r>
        <w:r w:rsidRPr="00007F83">
          <w:rPr>
            <w:rFonts w:ascii="Helvetica Neue" w:hAnsi="Helvetica Neue" w:cs="Calibri"/>
            <w:color w:val="0079C1"/>
            <w:spacing w:val="-5"/>
            <w:u w:val="single" w:color="0079C1"/>
          </w:rPr>
          <w:t>e</w:t>
        </w:r>
        <w:r w:rsidRPr="00007F83">
          <w:rPr>
            <w:rFonts w:ascii="Helvetica Neue" w:hAnsi="Helvetica Neue" w:cs="Calibri"/>
            <w:color w:val="0079C1"/>
            <w:spacing w:val="-4"/>
            <w:u w:val="single" w:color="0079C1"/>
          </w:rPr>
          <w:t>.</w:t>
        </w:r>
        <w:r w:rsidRPr="00007F83">
          <w:rPr>
            <w:rFonts w:ascii="Helvetica Neue" w:hAnsi="Helvetica Neue" w:cs="Calibri"/>
            <w:color w:val="0079C1"/>
            <w:spacing w:val="-1"/>
            <w:u w:val="single" w:color="0079C1"/>
          </w:rPr>
          <w:t>o</w:t>
        </w:r>
        <w:r w:rsidRPr="00007F83">
          <w:rPr>
            <w:rFonts w:ascii="Helvetica Neue" w:hAnsi="Helvetica Neue" w:cs="Calibri"/>
            <w:color w:val="0079C1"/>
            <w:u w:val="single" w:color="0079C1"/>
          </w:rPr>
          <w:t>rg</w:t>
        </w:r>
      </w:hyperlink>
    </w:p>
    <w:p w14:paraId="64FE871D" w14:textId="77777777" w:rsidR="00007F83" w:rsidRPr="00007F83" w:rsidRDefault="00007F83" w:rsidP="00007F83">
      <w:pPr>
        <w:contextualSpacing/>
        <w:outlineLvl w:val="5"/>
        <w:rPr>
          <w:rFonts w:ascii="Helvetica Neue" w:hAnsi="Helvetica Neue"/>
          <w:color w:val="0079C1"/>
          <w:u w:val="single" w:color="0079C1"/>
        </w:rPr>
      </w:pPr>
      <w:r w:rsidRPr="00007F83">
        <w:rPr>
          <w:rFonts w:ascii="Helvetica Neue" w:hAnsi="Helvetica Neue" w:cs="Calibri"/>
          <w:b/>
        </w:rPr>
        <w:t>Alle</w:t>
      </w:r>
      <w:r w:rsidRPr="00007F83">
        <w:rPr>
          <w:rFonts w:ascii="Helvetica Neue" w:hAnsi="Helvetica Neue" w:cs="Calibri"/>
          <w:b/>
          <w:spacing w:val="-3"/>
        </w:rPr>
        <w:t>r</w:t>
      </w:r>
      <w:r w:rsidRPr="00007F83">
        <w:rPr>
          <w:rFonts w:ascii="Helvetica Neue" w:hAnsi="Helvetica Neue" w:cs="Calibri"/>
          <w:b/>
        </w:rPr>
        <w:t>gy</w:t>
      </w:r>
      <w:r w:rsidRPr="00007F83">
        <w:rPr>
          <w:rFonts w:ascii="Helvetica Neue" w:hAnsi="Helvetica Neue" w:cs="Calibri"/>
          <w:b/>
          <w:spacing w:val="4"/>
        </w:rPr>
        <w:t xml:space="preserve"> </w:t>
      </w:r>
      <w:r w:rsidRPr="00007F83">
        <w:rPr>
          <w:rFonts w:ascii="Helvetica Neue" w:hAnsi="Helvetica Neue" w:cs="Calibri"/>
          <w:b/>
        </w:rPr>
        <w:t>and</w:t>
      </w:r>
      <w:r w:rsidRPr="00007F83">
        <w:rPr>
          <w:rFonts w:ascii="Helvetica Neue" w:hAnsi="Helvetica Neue" w:cs="Calibri"/>
          <w:b/>
          <w:spacing w:val="4"/>
        </w:rPr>
        <w:t xml:space="preserve"> </w:t>
      </w:r>
      <w:r w:rsidRPr="00007F83">
        <w:rPr>
          <w:rFonts w:ascii="Helvetica Neue" w:hAnsi="Helvetica Neue" w:cs="Calibri"/>
          <w:b/>
        </w:rPr>
        <w:t>A</w:t>
      </w:r>
      <w:r w:rsidRPr="00007F83">
        <w:rPr>
          <w:rFonts w:ascii="Helvetica Neue" w:hAnsi="Helvetica Neue" w:cs="Calibri"/>
          <w:b/>
          <w:spacing w:val="-3"/>
        </w:rPr>
        <w:t>s</w:t>
      </w:r>
      <w:r w:rsidRPr="00007F83">
        <w:rPr>
          <w:rFonts w:ascii="Helvetica Neue" w:hAnsi="Helvetica Neue" w:cs="Calibri"/>
          <w:b/>
        </w:rPr>
        <w:t>thma</w:t>
      </w:r>
      <w:r w:rsidRPr="00007F83">
        <w:rPr>
          <w:rFonts w:ascii="Helvetica Neue" w:hAnsi="Helvetica Neue" w:cs="Calibri"/>
          <w:b/>
          <w:spacing w:val="5"/>
        </w:rPr>
        <w:t xml:space="preserve"> </w:t>
      </w:r>
      <w:r w:rsidRPr="00007F83">
        <w:rPr>
          <w:rFonts w:ascii="Helvetica Neue" w:hAnsi="Helvetica Neue" w:cs="Calibri"/>
          <w:b/>
        </w:rPr>
        <w:t>N</w:t>
      </w:r>
      <w:r w:rsidRPr="00007F83">
        <w:rPr>
          <w:rFonts w:ascii="Helvetica Neue" w:hAnsi="Helvetica Neue" w:cs="Calibri"/>
          <w:b/>
          <w:spacing w:val="-2"/>
        </w:rPr>
        <w:t>e</w:t>
      </w:r>
      <w:r w:rsidRPr="00007F83">
        <w:rPr>
          <w:rFonts w:ascii="Helvetica Neue" w:hAnsi="Helvetica Neue" w:cs="Calibri"/>
          <w:b/>
        </w:rPr>
        <w:t>t</w:t>
      </w:r>
      <w:r w:rsidRPr="00007F83">
        <w:rPr>
          <w:rFonts w:ascii="Helvetica Neue" w:hAnsi="Helvetica Neue" w:cs="Calibri"/>
          <w:b/>
          <w:spacing w:val="-3"/>
        </w:rPr>
        <w:t>w</w:t>
      </w:r>
      <w:r w:rsidRPr="00007F83">
        <w:rPr>
          <w:rFonts w:ascii="Helvetica Neue" w:hAnsi="Helvetica Neue" w:cs="Calibri"/>
          <w:b/>
        </w:rPr>
        <w:t>ork:</w:t>
      </w:r>
      <w:r w:rsidRPr="00007F83">
        <w:rPr>
          <w:rFonts w:ascii="Helvetica Neue" w:hAnsi="Helvetica Neue" w:cs="Calibri"/>
          <w:b/>
          <w:spacing w:val="4"/>
        </w:rPr>
        <w:t xml:space="preserve"> </w:t>
      </w:r>
      <w:r w:rsidRPr="00007F83">
        <w:rPr>
          <w:rFonts w:ascii="Helvetica Neue" w:hAnsi="Helvetica Neue" w:cs="Calibri"/>
          <w:b/>
        </w:rPr>
        <w:t>Mothe</w:t>
      </w:r>
      <w:r w:rsidRPr="00007F83">
        <w:rPr>
          <w:rFonts w:ascii="Helvetica Neue" w:hAnsi="Helvetica Neue" w:cs="Calibri"/>
          <w:b/>
          <w:spacing w:val="-3"/>
        </w:rPr>
        <w:t>r</w:t>
      </w:r>
      <w:r w:rsidRPr="00007F83">
        <w:rPr>
          <w:rFonts w:ascii="Helvetica Neue" w:hAnsi="Helvetica Neue" w:cs="Calibri"/>
          <w:b/>
        </w:rPr>
        <w:t>s</w:t>
      </w:r>
      <w:r w:rsidRPr="00007F83">
        <w:rPr>
          <w:rFonts w:ascii="Helvetica Neue" w:hAnsi="Helvetica Neue" w:cs="Calibri"/>
          <w:b/>
          <w:spacing w:val="5"/>
        </w:rPr>
        <w:t xml:space="preserve"> </w:t>
      </w:r>
      <w:r w:rsidRPr="00007F83">
        <w:rPr>
          <w:rFonts w:ascii="Helvetica Neue" w:hAnsi="Helvetica Neue" w:cs="Calibri"/>
          <w:b/>
        </w:rPr>
        <w:t>of</w:t>
      </w:r>
      <w:r w:rsidRPr="00007F83">
        <w:rPr>
          <w:rFonts w:ascii="Helvetica Neue" w:hAnsi="Helvetica Neue" w:cs="Calibri"/>
          <w:b/>
          <w:spacing w:val="4"/>
        </w:rPr>
        <w:t xml:space="preserve"> </w:t>
      </w:r>
      <w:r w:rsidRPr="00007F83">
        <w:rPr>
          <w:rFonts w:ascii="Helvetica Neue" w:hAnsi="Helvetica Neue" w:cs="Calibri"/>
          <w:b/>
        </w:rPr>
        <w:t>A</w:t>
      </w:r>
      <w:r w:rsidRPr="00007F83">
        <w:rPr>
          <w:rFonts w:ascii="Helvetica Neue" w:hAnsi="Helvetica Neue" w:cs="Calibri"/>
          <w:b/>
          <w:spacing w:val="-3"/>
        </w:rPr>
        <w:t>s</w:t>
      </w:r>
      <w:r w:rsidRPr="00007F83">
        <w:rPr>
          <w:rFonts w:ascii="Helvetica Neue" w:hAnsi="Helvetica Neue" w:cs="Calibri"/>
          <w:b/>
        </w:rPr>
        <w:t>thm</w:t>
      </w:r>
      <w:r w:rsidRPr="00007F83">
        <w:rPr>
          <w:rFonts w:ascii="Helvetica Neue" w:hAnsi="Helvetica Neue" w:cs="Calibri"/>
          <w:b/>
          <w:spacing w:val="-3"/>
        </w:rPr>
        <w:t>a</w:t>
      </w:r>
      <w:r w:rsidRPr="00007F83">
        <w:rPr>
          <w:rFonts w:ascii="Helvetica Neue" w:hAnsi="Helvetica Neue" w:cs="Calibri"/>
          <w:b/>
        </w:rPr>
        <w:t>tics</w:t>
      </w:r>
      <w:r w:rsidRPr="00007F83">
        <w:rPr>
          <w:rFonts w:ascii="Helvetica Neue" w:hAnsi="Helvetica Neue" w:cs="Calibri"/>
        </w:rPr>
        <w:t xml:space="preserve"> </w:t>
      </w:r>
      <w:r w:rsidRPr="00007F83">
        <w:rPr>
          <w:rFonts w:ascii="Helvetica Neue" w:hAnsi="Helvetica Neue"/>
          <w:spacing w:val="-8"/>
        </w:rPr>
        <w:t>(</w:t>
      </w:r>
      <w:r w:rsidRPr="00007F83">
        <w:rPr>
          <w:rFonts w:ascii="Helvetica Neue" w:hAnsi="Helvetica Neue"/>
          <w:spacing w:val="1"/>
        </w:rPr>
        <w:t>8</w:t>
      </w:r>
      <w:r w:rsidRPr="00007F83">
        <w:rPr>
          <w:rFonts w:ascii="Helvetica Neue" w:hAnsi="Helvetica Neue"/>
          <w:spacing w:val="4"/>
        </w:rPr>
        <w:t>0</w:t>
      </w:r>
      <w:r w:rsidRPr="00007F83">
        <w:rPr>
          <w:rFonts w:ascii="Helvetica Neue" w:hAnsi="Helvetica Neue"/>
          <w:spacing w:val="-6"/>
        </w:rPr>
        <w:t>0</w:t>
      </w:r>
      <w:r w:rsidRPr="00007F83">
        <w:rPr>
          <w:rFonts w:ascii="Helvetica Neue" w:hAnsi="Helvetica Neue"/>
        </w:rPr>
        <w:t>)</w:t>
      </w:r>
      <w:r w:rsidRPr="00007F83">
        <w:rPr>
          <w:rFonts w:ascii="Helvetica Neue" w:hAnsi="Helvetica Neue"/>
          <w:spacing w:val="1"/>
        </w:rPr>
        <w:t xml:space="preserve"> </w:t>
      </w:r>
      <w:r w:rsidRPr="00007F83">
        <w:rPr>
          <w:rFonts w:ascii="Helvetica Neue" w:hAnsi="Helvetica Neue"/>
          <w:spacing w:val="-5"/>
        </w:rPr>
        <w:t>8</w:t>
      </w:r>
      <w:r w:rsidRPr="00007F83">
        <w:rPr>
          <w:rFonts w:ascii="Helvetica Neue" w:hAnsi="Helvetica Neue"/>
          <w:spacing w:val="-3"/>
        </w:rPr>
        <w:t>7</w:t>
      </w:r>
      <w:r w:rsidRPr="00007F83">
        <w:rPr>
          <w:rFonts w:ascii="Helvetica Neue" w:hAnsi="Helvetica Neue"/>
          <w:spacing w:val="3"/>
        </w:rPr>
        <w:t>8</w:t>
      </w:r>
      <w:r w:rsidRPr="00007F83">
        <w:rPr>
          <w:rFonts w:ascii="Helvetica Neue" w:hAnsi="Helvetica Neue"/>
          <w:spacing w:val="6"/>
        </w:rPr>
        <w:t>-</w:t>
      </w:r>
      <w:r w:rsidRPr="00007F83">
        <w:rPr>
          <w:rFonts w:ascii="Helvetica Neue" w:hAnsi="Helvetica Neue"/>
          <w:spacing w:val="5"/>
        </w:rPr>
        <w:t>4</w:t>
      </w:r>
      <w:r w:rsidRPr="00007F83">
        <w:rPr>
          <w:rFonts w:ascii="Helvetica Neue" w:hAnsi="Helvetica Neue"/>
          <w:spacing w:val="3"/>
        </w:rPr>
        <w:t>4</w:t>
      </w:r>
      <w:r w:rsidRPr="00007F83">
        <w:rPr>
          <w:rFonts w:ascii="Helvetica Neue" w:hAnsi="Helvetica Neue"/>
          <w:spacing w:val="-2"/>
        </w:rPr>
        <w:t>0</w:t>
      </w:r>
      <w:r w:rsidRPr="00007F83">
        <w:rPr>
          <w:rFonts w:ascii="Helvetica Neue" w:hAnsi="Helvetica Neue"/>
        </w:rPr>
        <w:t xml:space="preserve">3 </w:t>
      </w:r>
      <w:hyperlink r:id="rId63">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1"/>
            <w:u w:val="single" w:color="0079C1"/>
          </w:rPr>
          <w:t>.</w:t>
        </w:r>
        <w:r w:rsidRPr="00007F83">
          <w:rPr>
            <w:rFonts w:ascii="Helvetica Neue" w:hAnsi="Helvetica Neue"/>
            <w:color w:val="0079C1"/>
            <w:spacing w:val="-3"/>
            <w:u w:val="single" w:color="0079C1"/>
          </w:rPr>
          <w:t>aa</w:t>
        </w:r>
        <w:r w:rsidRPr="00007F83">
          <w:rPr>
            <w:rFonts w:ascii="Helvetica Neue" w:hAnsi="Helvetica Neue"/>
            <w:color w:val="0079C1"/>
            <w:spacing w:val="-2"/>
            <w:u w:val="single" w:color="0079C1"/>
          </w:rPr>
          <w:t>n</w:t>
        </w:r>
        <w:r w:rsidRPr="00007F83">
          <w:rPr>
            <w:rFonts w:ascii="Helvetica Neue" w:hAnsi="Helvetica Neue"/>
            <w:color w:val="0079C1"/>
            <w:spacing w:val="-3"/>
            <w:u w:val="single" w:color="0079C1"/>
          </w:rPr>
          <w:t>m</w:t>
        </w:r>
        <w:r w:rsidRPr="00007F83">
          <w:rPr>
            <w:rFonts w:ascii="Helvetica Neue" w:hAnsi="Helvetica Neue"/>
            <w:color w:val="0079C1"/>
            <w:spacing w:val="-2"/>
            <w:u w:val="single" w:color="0079C1"/>
          </w:rPr>
          <w:t>a</w:t>
        </w:r>
        <w:r w:rsidRPr="00007F83">
          <w:rPr>
            <w:rFonts w:ascii="Helvetica Neue" w:hAnsi="Helvetica Neue"/>
            <w:color w:val="0079C1"/>
            <w:spacing w:val="-4"/>
            <w:u w:val="single" w:color="0079C1"/>
          </w:rPr>
          <w:t>.</w:t>
        </w:r>
        <w:r w:rsidRPr="00007F83">
          <w:rPr>
            <w:rFonts w:ascii="Helvetica Neue" w:hAnsi="Helvetica Neue"/>
            <w:color w:val="0079C1"/>
            <w:spacing w:val="-1"/>
            <w:u w:val="single" w:color="0079C1"/>
          </w:rPr>
          <w:t>o</w:t>
        </w:r>
        <w:r w:rsidRPr="00007F83">
          <w:rPr>
            <w:rFonts w:ascii="Helvetica Neue" w:hAnsi="Helvetica Neue"/>
            <w:color w:val="0079C1"/>
            <w:u w:val="single" w:color="0079C1"/>
          </w:rPr>
          <w:t>rg</w:t>
        </w:r>
      </w:hyperlink>
    </w:p>
    <w:p w14:paraId="1392525B" w14:textId="77777777" w:rsidR="00007F83" w:rsidRPr="00007F83" w:rsidRDefault="00007F83" w:rsidP="00007F83">
      <w:pPr>
        <w:contextualSpacing/>
        <w:outlineLvl w:val="5"/>
        <w:rPr>
          <w:rFonts w:ascii="Helvetica Neue" w:hAnsi="Helvetica Neue"/>
          <w:color w:val="0079C1"/>
          <w:u w:val="single" w:color="0079C1"/>
        </w:rPr>
      </w:pPr>
      <w:r w:rsidRPr="00007F83">
        <w:rPr>
          <w:rFonts w:ascii="Helvetica Neue" w:hAnsi="Helvetica Neue"/>
          <w:b/>
        </w:rPr>
        <w:t xml:space="preserve">The </w:t>
      </w:r>
      <w:r w:rsidRPr="00007F83">
        <w:rPr>
          <w:rFonts w:ascii="Helvetica Neue" w:hAnsi="Helvetica Neue"/>
          <w:b/>
          <w:spacing w:val="-3"/>
        </w:rPr>
        <w:t>F</w:t>
      </w:r>
      <w:r w:rsidRPr="00007F83">
        <w:rPr>
          <w:rFonts w:ascii="Helvetica Neue" w:hAnsi="Helvetica Neue"/>
          <w:b/>
        </w:rPr>
        <w:t>ood</w:t>
      </w:r>
      <w:r w:rsidRPr="00007F83">
        <w:rPr>
          <w:rFonts w:ascii="Helvetica Neue" w:hAnsi="Helvetica Neue"/>
          <w:b/>
          <w:spacing w:val="1"/>
        </w:rPr>
        <w:t xml:space="preserve"> </w:t>
      </w:r>
      <w:r w:rsidRPr="00007F83">
        <w:rPr>
          <w:rFonts w:ascii="Helvetica Neue" w:hAnsi="Helvetica Neue"/>
          <w:b/>
        </w:rPr>
        <w:t>Alle</w:t>
      </w:r>
      <w:r w:rsidRPr="00007F83">
        <w:rPr>
          <w:rFonts w:ascii="Helvetica Neue" w:hAnsi="Helvetica Neue"/>
          <w:b/>
          <w:spacing w:val="-3"/>
        </w:rPr>
        <w:t>r</w:t>
      </w:r>
      <w:r w:rsidRPr="00007F83">
        <w:rPr>
          <w:rFonts w:ascii="Helvetica Neue" w:hAnsi="Helvetica Neue"/>
          <w:b/>
        </w:rPr>
        <w:t>gy and</w:t>
      </w:r>
      <w:r w:rsidRPr="00007F83">
        <w:rPr>
          <w:rFonts w:ascii="Helvetica Neue" w:hAnsi="Helvetica Neue"/>
          <w:b/>
          <w:spacing w:val="1"/>
        </w:rPr>
        <w:t xml:space="preserve"> </w:t>
      </w:r>
      <w:r w:rsidRPr="00007F83">
        <w:rPr>
          <w:rFonts w:ascii="Helvetica Neue" w:hAnsi="Helvetica Neue"/>
          <w:b/>
        </w:rPr>
        <w:t>Anap</w:t>
      </w:r>
      <w:r w:rsidRPr="00007F83">
        <w:rPr>
          <w:rFonts w:ascii="Helvetica Neue" w:hAnsi="Helvetica Neue"/>
          <w:b/>
          <w:spacing w:val="-6"/>
        </w:rPr>
        <w:t>h</w:t>
      </w:r>
      <w:r w:rsidRPr="00007F83">
        <w:rPr>
          <w:rFonts w:ascii="Helvetica Neue" w:hAnsi="Helvetica Neue"/>
          <w:b/>
        </w:rPr>
        <w:t>yl</w:t>
      </w:r>
      <w:r w:rsidRPr="00007F83">
        <w:rPr>
          <w:rFonts w:ascii="Helvetica Neue" w:hAnsi="Helvetica Neue"/>
          <w:b/>
          <w:spacing w:val="-3"/>
        </w:rPr>
        <w:t>a</w:t>
      </w:r>
      <w:r w:rsidRPr="00007F83">
        <w:rPr>
          <w:rFonts w:ascii="Helvetica Neue" w:hAnsi="Helvetica Neue"/>
          <w:b/>
        </w:rPr>
        <w:t>xis N</w:t>
      </w:r>
      <w:r w:rsidRPr="00007F83">
        <w:rPr>
          <w:rFonts w:ascii="Helvetica Neue" w:hAnsi="Helvetica Neue"/>
          <w:b/>
          <w:spacing w:val="-2"/>
        </w:rPr>
        <w:t>e</w:t>
      </w:r>
      <w:r w:rsidRPr="00007F83">
        <w:rPr>
          <w:rFonts w:ascii="Helvetica Neue" w:hAnsi="Helvetica Neue"/>
          <w:b/>
        </w:rPr>
        <w:t>t</w:t>
      </w:r>
      <w:r w:rsidRPr="00007F83">
        <w:rPr>
          <w:rFonts w:ascii="Helvetica Neue" w:hAnsi="Helvetica Neue"/>
          <w:b/>
          <w:spacing w:val="-2"/>
        </w:rPr>
        <w:t>w</w:t>
      </w:r>
      <w:r w:rsidRPr="00007F83">
        <w:rPr>
          <w:rFonts w:ascii="Helvetica Neue" w:hAnsi="Helvetica Neue"/>
          <w:b/>
        </w:rPr>
        <w:t>ork</w:t>
      </w:r>
      <w:r w:rsidRPr="00007F83">
        <w:rPr>
          <w:rFonts w:ascii="Helvetica Neue" w:hAnsi="Helvetica Neue"/>
        </w:rPr>
        <w:t xml:space="preserve"> </w:t>
      </w:r>
      <w:r w:rsidRPr="00007F83">
        <w:rPr>
          <w:rFonts w:ascii="Helvetica Neue" w:hAnsi="Helvetica Neue"/>
          <w:spacing w:val="-8"/>
        </w:rPr>
        <w:t>(</w:t>
      </w:r>
      <w:r w:rsidRPr="00007F83">
        <w:rPr>
          <w:rFonts w:ascii="Helvetica Neue" w:hAnsi="Helvetica Neue"/>
          <w:spacing w:val="1"/>
        </w:rPr>
        <w:t>8</w:t>
      </w:r>
      <w:r w:rsidRPr="00007F83">
        <w:rPr>
          <w:rFonts w:ascii="Helvetica Neue" w:hAnsi="Helvetica Neue"/>
          <w:spacing w:val="4"/>
        </w:rPr>
        <w:t>0</w:t>
      </w:r>
      <w:r w:rsidRPr="00007F83">
        <w:rPr>
          <w:rFonts w:ascii="Helvetica Neue" w:hAnsi="Helvetica Neue"/>
          <w:spacing w:val="-6"/>
        </w:rPr>
        <w:t>0</w:t>
      </w:r>
      <w:r w:rsidRPr="00007F83">
        <w:rPr>
          <w:rFonts w:ascii="Helvetica Neue" w:hAnsi="Helvetica Neue"/>
        </w:rPr>
        <w:t>)</w:t>
      </w:r>
      <w:r w:rsidRPr="00007F83">
        <w:rPr>
          <w:rFonts w:ascii="Helvetica Neue" w:hAnsi="Helvetica Neue"/>
          <w:spacing w:val="1"/>
        </w:rPr>
        <w:t xml:space="preserve"> </w:t>
      </w:r>
      <w:r w:rsidRPr="00007F83">
        <w:rPr>
          <w:rFonts w:ascii="Helvetica Neue" w:hAnsi="Helvetica Neue"/>
          <w:spacing w:val="-7"/>
        </w:rPr>
        <w:t>9</w:t>
      </w:r>
      <w:r w:rsidRPr="00007F83">
        <w:rPr>
          <w:rFonts w:ascii="Helvetica Neue" w:hAnsi="Helvetica Neue"/>
          <w:spacing w:val="-2"/>
        </w:rPr>
        <w:t>2</w:t>
      </w:r>
      <w:r w:rsidRPr="00007F83">
        <w:rPr>
          <w:rFonts w:ascii="Helvetica Neue" w:hAnsi="Helvetica Neue"/>
          <w:spacing w:val="4"/>
        </w:rPr>
        <w:t>9</w:t>
      </w:r>
      <w:r w:rsidRPr="00007F83">
        <w:rPr>
          <w:rFonts w:ascii="Helvetica Neue" w:hAnsi="Helvetica Neue"/>
          <w:spacing w:val="6"/>
        </w:rPr>
        <w:t>-</w:t>
      </w:r>
      <w:r w:rsidRPr="00007F83">
        <w:rPr>
          <w:rFonts w:ascii="Helvetica Neue" w:hAnsi="Helvetica Neue"/>
          <w:spacing w:val="3"/>
        </w:rPr>
        <w:t>404</w:t>
      </w:r>
      <w:r w:rsidRPr="00007F83">
        <w:rPr>
          <w:rFonts w:ascii="Helvetica Neue" w:hAnsi="Helvetica Neue"/>
        </w:rPr>
        <w:t xml:space="preserve">0 </w:t>
      </w:r>
      <w:hyperlink r:id="rId64">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5"/>
            <w:u w:val="single" w:color="0079C1"/>
          </w:rPr>
          <w:t>.</w:t>
        </w:r>
        <w:r w:rsidRPr="00007F83">
          <w:rPr>
            <w:rFonts w:ascii="Helvetica Neue" w:hAnsi="Helvetica Neue"/>
            <w:color w:val="0079C1"/>
            <w:spacing w:val="-2"/>
            <w:u w:val="single" w:color="0079C1"/>
          </w:rPr>
          <w:t>f</w:t>
        </w:r>
        <w:r w:rsidRPr="00007F83">
          <w:rPr>
            <w:rFonts w:ascii="Helvetica Neue" w:hAnsi="Helvetica Neue"/>
            <w:color w:val="0079C1"/>
            <w:spacing w:val="-1"/>
            <w:u w:val="single" w:color="0079C1"/>
          </w:rPr>
          <w:t>o</w:t>
        </w:r>
        <w:r w:rsidRPr="00007F83">
          <w:rPr>
            <w:rFonts w:ascii="Helvetica Neue" w:hAnsi="Helvetica Neue"/>
            <w:color w:val="0079C1"/>
            <w:u w:val="single" w:color="0079C1"/>
          </w:rPr>
          <w:t>o</w:t>
        </w:r>
        <w:r w:rsidRPr="00007F83">
          <w:rPr>
            <w:rFonts w:ascii="Helvetica Neue" w:hAnsi="Helvetica Neue"/>
            <w:color w:val="0079C1"/>
            <w:spacing w:val="-2"/>
            <w:u w:val="single" w:color="0079C1"/>
          </w:rPr>
          <w:t>d</w:t>
        </w:r>
        <w:r w:rsidRPr="00007F83">
          <w:rPr>
            <w:rFonts w:ascii="Helvetica Neue" w:hAnsi="Helvetica Neue"/>
            <w:color w:val="0079C1"/>
            <w:spacing w:val="-3"/>
            <w:u w:val="single" w:color="0079C1"/>
          </w:rPr>
          <w:t>a</w:t>
        </w:r>
        <w:r w:rsidRPr="00007F83">
          <w:rPr>
            <w:rFonts w:ascii="Helvetica Neue" w:hAnsi="Helvetica Neue"/>
            <w:color w:val="0079C1"/>
            <w:spacing w:val="-2"/>
            <w:u w:val="single" w:color="0079C1"/>
          </w:rPr>
          <w:t>lle</w:t>
        </w:r>
        <w:r w:rsidRPr="00007F83">
          <w:rPr>
            <w:rFonts w:ascii="Helvetica Neue" w:hAnsi="Helvetica Neue"/>
            <w:color w:val="0079C1"/>
            <w:u w:val="single" w:color="0079C1"/>
          </w:rPr>
          <w:t>r</w:t>
        </w:r>
        <w:r w:rsidRPr="00007F83">
          <w:rPr>
            <w:rFonts w:ascii="Helvetica Neue" w:hAnsi="Helvetica Neue"/>
            <w:color w:val="0079C1"/>
            <w:spacing w:val="5"/>
            <w:u w:val="single" w:color="0079C1"/>
          </w:rPr>
          <w:t>g</w:t>
        </w:r>
        <w:r w:rsidRPr="00007F83">
          <w:rPr>
            <w:rFonts w:ascii="Helvetica Neue" w:hAnsi="Helvetica Neue"/>
            <w:color w:val="0079C1"/>
            <w:spacing w:val="-12"/>
            <w:u w:val="single" w:color="0079C1"/>
          </w:rPr>
          <w:t>y</w:t>
        </w:r>
        <w:r w:rsidRPr="00007F83">
          <w:rPr>
            <w:rFonts w:ascii="Helvetica Neue" w:hAnsi="Helvetica Neue"/>
            <w:color w:val="0079C1"/>
            <w:spacing w:val="-4"/>
            <w:u w:val="single" w:color="0079C1"/>
          </w:rPr>
          <w:t>.</w:t>
        </w:r>
        <w:r w:rsidRPr="00007F83">
          <w:rPr>
            <w:rFonts w:ascii="Helvetica Neue" w:hAnsi="Helvetica Neue"/>
            <w:color w:val="0079C1"/>
            <w:spacing w:val="-1"/>
            <w:u w:val="single" w:color="0079C1"/>
          </w:rPr>
          <w:t>o</w:t>
        </w:r>
        <w:r w:rsidRPr="00007F83">
          <w:rPr>
            <w:rFonts w:ascii="Helvetica Neue" w:hAnsi="Helvetica Neue"/>
            <w:color w:val="0079C1"/>
            <w:u w:val="single" w:color="0079C1"/>
          </w:rPr>
          <w:t>rg</w:t>
        </w:r>
      </w:hyperlink>
    </w:p>
    <w:p w14:paraId="6F6E3955" w14:textId="77777777" w:rsidR="00007F83" w:rsidRPr="00007F83" w:rsidRDefault="00007F83" w:rsidP="00007F83">
      <w:pPr>
        <w:contextualSpacing/>
        <w:outlineLvl w:val="5"/>
        <w:rPr>
          <w:rFonts w:ascii="Helvetica Neue" w:hAnsi="Helvetica Neue"/>
          <w:color w:val="0079C1"/>
          <w:u w:val="single" w:color="0079C1"/>
        </w:rPr>
      </w:pPr>
      <w:r w:rsidRPr="00007F83">
        <w:rPr>
          <w:rFonts w:ascii="Helvetica Neue" w:hAnsi="Helvetica Neue" w:cs="Calibri"/>
          <w:b/>
        </w:rPr>
        <w:t>U.S. E</w:t>
      </w:r>
      <w:r w:rsidRPr="00007F83">
        <w:rPr>
          <w:rFonts w:ascii="Helvetica Neue" w:hAnsi="Helvetica Neue" w:cs="Calibri"/>
          <w:b/>
          <w:spacing w:val="-4"/>
        </w:rPr>
        <w:t>n</w:t>
      </w:r>
      <w:r w:rsidRPr="00007F83">
        <w:rPr>
          <w:rFonts w:ascii="Helvetica Neue" w:hAnsi="Helvetica Neue" w:cs="Calibri"/>
          <w:b/>
        </w:rPr>
        <w:t>vi</w:t>
      </w:r>
      <w:r w:rsidRPr="00007F83">
        <w:rPr>
          <w:rFonts w:ascii="Helvetica Neue" w:hAnsi="Helvetica Neue" w:cs="Calibri"/>
          <w:b/>
          <w:spacing w:val="-3"/>
        </w:rPr>
        <w:t>r</w:t>
      </w:r>
      <w:r w:rsidRPr="00007F83">
        <w:rPr>
          <w:rFonts w:ascii="Helvetica Neue" w:hAnsi="Helvetica Neue" w:cs="Calibri"/>
          <w:b/>
        </w:rPr>
        <w:t>onme</w:t>
      </w:r>
      <w:r w:rsidRPr="00007F83">
        <w:rPr>
          <w:rFonts w:ascii="Helvetica Neue" w:hAnsi="Helvetica Neue" w:cs="Calibri"/>
          <w:b/>
          <w:spacing w:val="-3"/>
        </w:rPr>
        <w:t>nt</w:t>
      </w:r>
      <w:r w:rsidRPr="00007F83">
        <w:rPr>
          <w:rFonts w:ascii="Helvetica Neue" w:hAnsi="Helvetica Neue" w:cs="Calibri"/>
          <w:b/>
        </w:rPr>
        <w:t>al</w:t>
      </w:r>
      <w:r w:rsidRPr="00007F83">
        <w:rPr>
          <w:rFonts w:ascii="Helvetica Neue" w:hAnsi="Helvetica Neue" w:cs="Calibri"/>
          <w:b/>
          <w:spacing w:val="3"/>
        </w:rPr>
        <w:t xml:space="preserve"> </w:t>
      </w:r>
      <w:r w:rsidRPr="00007F83">
        <w:rPr>
          <w:rFonts w:ascii="Helvetica Neue" w:hAnsi="Helvetica Neue" w:cs="Calibri"/>
          <w:b/>
        </w:rPr>
        <w:t>P</w:t>
      </w:r>
      <w:r w:rsidRPr="00007F83">
        <w:rPr>
          <w:rFonts w:ascii="Helvetica Neue" w:hAnsi="Helvetica Neue" w:cs="Calibri"/>
          <w:b/>
          <w:spacing w:val="-3"/>
        </w:rPr>
        <w:t>r</w:t>
      </w:r>
      <w:r w:rsidRPr="00007F83">
        <w:rPr>
          <w:rFonts w:ascii="Helvetica Neue" w:hAnsi="Helvetica Neue" w:cs="Calibri"/>
          <w:b/>
        </w:rPr>
        <w:t>o</w:t>
      </w:r>
      <w:r w:rsidRPr="00007F83">
        <w:rPr>
          <w:rFonts w:ascii="Helvetica Neue" w:hAnsi="Helvetica Neue" w:cs="Calibri"/>
          <w:b/>
          <w:spacing w:val="-4"/>
        </w:rPr>
        <w:t>t</w:t>
      </w:r>
      <w:r w:rsidRPr="00007F83">
        <w:rPr>
          <w:rFonts w:ascii="Helvetica Neue" w:hAnsi="Helvetica Neue" w:cs="Calibri"/>
          <w:b/>
        </w:rPr>
        <w:t>ection</w:t>
      </w:r>
      <w:r w:rsidRPr="00007F83">
        <w:rPr>
          <w:rFonts w:ascii="Helvetica Neue" w:hAnsi="Helvetica Neue" w:cs="Calibri"/>
          <w:b/>
          <w:spacing w:val="3"/>
        </w:rPr>
        <w:t xml:space="preserve"> </w:t>
      </w:r>
      <w:r w:rsidRPr="00007F83">
        <w:rPr>
          <w:rFonts w:ascii="Helvetica Neue" w:hAnsi="Helvetica Neue" w:cs="Calibri"/>
          <w:b/>
        </w:rPr>
        <w:t>A</w:t>
      </w:r>
      <w:r w:rsidRPr="00007F83">
        <w:rPr>
          <w:rFonts w:ascii="Helvetica Neue" w:hAnsi="Helvetica Neue" w:cs="Calibri"/>
          <w:b/>
          <w:spacing w:val="-3"/>
        </w:rPr>
        <w:t>g</w:t>
      </w:r>
      <w:r w:rsidRPr="00007F83">
        <w:rPr>
          <w:rFonts w:ascii="Helvetica Neue" w:hAnsi="Helvetica Neue" w:cs="Calibri"/>
          <w:b/>
        </w:rPr>
        <w:t>ency</w:t>
      </w:r>
      <w:r w:rsidRPr="00007F83">
        <w:rPr>
          <w:rFonts w:ascii="Helvetica Neue" w:hAnsi="Helvetica Neue" w:cs="Calibri"/>
        </w:rPr>
        <w:t xml:space="preserve"> </w:t>
      </w:r>
      <w:hyperlink r:id="rId65">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4"/>
            <w:u w:val="single" w:color="0079C1"/>
          </w:rPr>
          <w:t>.</w:t>
        </w:r>
        <w:r w:rsidRPr="00007F83">
          <w:rPr>
            <w:rFonts w:ascii="Helvetica Neue" w:hAnsi="Helvetica Neue"/>
            <w:color w:val="0079C1"/>
            <w:spacing w:val="-2"/>
            <w:u w:val="single" w:color="0079C1"/>
          </w:rPr>
          <w:t>epa</w:t>
        </w:r>
        <w:r w:rsidRPr="00007F83">
          <w:rPr>
            <w:rFonts w:ascii="Helvetica Neue" w:hAnsi="Helvetica Neue"/>
            <w:color w:val="0079C1"/>
            <w:u w:val="single" w:color="0079C1"/>
          </w:rPr>
          <w:t>.</w:t>
        </w:r>
        <w:r w:rsidRPr="00007F83">
          <w:rPr>
            <w:rFonts w:ascii="Helvetica Neue" w:hAnsi="Helvetica Neue"/>
            <w:color w:val="0079C1"/>
            <w:spacing w:val="-5"/>
            <w:u w:val="single" w:color="0079C1"/>
          </w:rPr>
          <w:t>g</w:t>
        </w:r>
        <w:r w:rsidRPr="00007F83">
          <w:rPr>
            <w:rFonts w:ascii="Helvetica Neue" w:hAnsi="Helvetica Neue"/>
            <w:color w:val="0079C1"/>
            <w:spacing w:val="-3"/>
            <w:u w:val="single" w:color="0079C1"/>
          </w:rPr>
          <w:t>o</w:t>
        </w:r>
        <w:r w:rsidRPr="00007F83">
          <w:rPr>
            <w:rFonts w:ascii="Helvetica Neue" w:hAnsi="Helvetica Neue"/>
            <w:color w:val="0079C1"/>
            <w:spacing w:val="-9"/>
            <w:u w:val="single" w:color="0079C1"/>
          </w:rPr>
          <w:t>v</w:t>
        </w:r>
        <w:r w:rsidRPr="00007F83">
          <w:rPr>
            <w:rFonts w:ascii="Helvetica Neue" w:hAnsi="Helvetica Neue"/>
            <w:color w:val="0079C1"/>
            <w:spacing w:val="-10"/>
            <w:u w:val="single" w:color="0079C1"/>
          </w:rPr>
          <w:t>/</w:t>
        </w:r>
        <w:r w:rsidRPr="00007F83">
          <w:rPr>
            <w:rFonts w:ascii="Helvetica Neue" w:hAnsi="Helvetica Neue"/>
            <w:color w:val="0079C1"/>
            <w:spacing w:val="-3"/>
            <w:u w:val="single" w:color="0079C1"/>
          </w:rPr>
          <w:t>a</w:t>
        </w:r>
        <w:r w:rsidRPr="00007F83">
          <w:rPr>
            <w:rFonts w:ascii="Helvetica Neue" w:hAnsi="Helvetica Neue"/>
            <w:color w:val="0079C1"/>
            <w:spacing w:val="1"/>
            <w:u w:val="single" w:color="0079C1"/>
          </w:rPr>
          <w:t>s</w:t>
        </w:r>
        <w:r w:rsidRPr="00007F83">
          <w:rPr>
            <w:rFonts w:ascii="Helvetica Neue" w:hAnsi="Helvetica Neue"/>
            <w:color w:val="0079C1"/>
            <w:spacing w:val="-3"/>
            <w:u w:val="single" w:color="0079C1"/>
          </w:rPr>
          <w:t>t</w:t>
        </w:r>
        <w:r w:rsidRPr="00007F83">
          <w:rPr>
            <w:rFonts w:ascii="Helvetica Neue" w:hAnsi="Helvetica Neue"/>
            <w:color w:val="0079C1"/>
            <w:spacing w:val="-2"/>
            <w:u w:val="single" w:color="0079C1"/>
          </w:rPr>
          <w:t>h</w:t>
        </w:r>
        <w:r w:rsidRPr="00007F83">
          <w:rPr>
            <w:rFonts w:ascii="Helvetica Neue" w:hAnsi="Helvetica Neue"/>
            <w:color w:val="0079C1"/>
            <w:spacing w:val="-3"/>
            <w:u w:val="single" w:color="0079C1"/>
          </w:rPr>
          <w:t>m</w:t>
        </w:r>
        <w:r w:rsidRPr="00007F83">
          <w:rPr>
            <w:rFonts w:ascii="Helvetica Neue" w:hAnsi="Helvetica Neue"/>
            <w:color w:val="0079C1"/>
            <w:u w:val="single" w:color="0079C1"/>
          </w:rPr>
          <w:t>a</w:t>
        </w:r>
      </w:hyperlink>
    </w:p>
    <w:p w14:paraId="729A6EA2" w14:textId="77777777" w:rsidR="00007F83" w:rsidRPr="00007F83" w:rsidRDefault="00007F83" w:rsidP="00007F83">
      <w:pPr>
        <w:contextualSpacing/>
        <w:outlineLvl w:val="5"/>
        <w:rPr>
          <w:rFonts w:ascii="Helvetica Neue" w:hAnsi="Helvetica Neue"/>
          <w:color w:val="0079C1"/>
          <w:u w:val="single" w:color="0079C1"/>
        </w:rPr>
      </w:pPr>
    </w:p>
    <w:p w14:paraId="29932754" w14:textId="77777777" w:rsidR="00007F83" w:rsidRPr="00007F83" w:rsidRDefault="00007F83" w:rsidP="00007F83">
      <w:pPr>
        <w:contextualSpacing/>
        <w:outlineLvl w:val="5"/>
        <w:rPr>
          <w:rFonts w:ascii="Helvetica Neue" w:eastAsia="Calibri" w:hAnsi="Helvetica Neue" w:cs="Arial"/>
        </w:rPr>
      </w:pPr>
      <w:r w:rsidRPr="00007F83">
        <w:rPr>
          <w:rFonts w:ascii="Helvetica Neue" w:hAnsi="Helvetica Neue" w:cs="Arial"/>
          <w:color w:val="0079C1"/>
          <w:spacing w:val="20"/>
          <w:sz w:val="28"/>
          <w:szCs w:val="28"/>
        </w:rPr>
        <w:t>Mold &amp; Moisture</w:t>
      </w:r>
    </w:p>
    <w:p w14:paraId="0D587957" w14:textId="77777777" w:rsidR="00007F83" w:rsidRPr="00007F83" w:rsidRDefault="00007F83" w:rsidP="00007F83">
      <w:pPr>
        <w:widowControl w:val="0"/>
        <w:tabs>
          <w:tab w:val="left" w:pos="554"/>
        </w:tabs>
        <w:contextualSpacing/>
        <w:outlineLvl w:val="5"/>
        <w:rPr>
          <w:rFonts w:ascii="Helvetica Neue" w:eastAsia="Calibri" w:hAnsi="Helvetica Neue" w:cs="Calibri"/>
        </w:rPr>
      </w:pPr>
      <w:r w:rsidRPr="00007F83">
        <w:rPr>
          <w:rFonts w:ascii="Helvetica Neue" w:eastAsia="Calibri" w:hAnsi="Helvetica Neue" w:cs="Calibri"/>
          <w:b/>
          <w:bCs/>
        </w:rPr>
        <w:t>U.S. E</w:t>
      </w:r>
      <w:r w:rsidRPr="00007F83">
        <w:rPr>
          <w:rFonts w:ascii="Helvetica Neue" w:eastAsia="Calibri" w:hAnsi="Helvetica Neue" w:cs="Calibri"/>
          <w:b/>
          <w:bCs/>
          <w:spacing w:val="-4"/>
        </w:rPr>
        <w:t>n</w:t>
      </w:r>
      <w:r w:rsidRPr="00007F83">
        <w:rPr>
          <w:rFonts w:ascii="Helvetica Neue" w:eastAsia="Calibri" w:hAnsi="Helvetica Neue" w:cs="Calibri"/>
          <w:b/>
          <w:bCs/>
        </w:rPr>
        <w:t>vi</w:t>
      </w:r>
      <w:r w:rsidRPr="00007F83">
        <w:rPr>
          <w:rFonts w:ascii="Helvetica Neue" w:eastAsia="Calibri" w:hAnsi="Helvetica Neue" w:cs="Calibri"/>
          <w:b/>
          <w:bCs/>
          <w:spacing w:val="-3"/>
        </w:rPr>
        <w:t>r</w:t>
      </w:r>
      <w:r w:rsidRPr="00007F83">
        <w:rPr>
          <w:rFonts w:ascii="Helvetica Neue" w:eastAsia="Calibri" w:hAnsi="Helvetica Neue" w:cs="Calibri"/>
          <w:b/>
          <w:bCs/>
        </w:rPr>
        <w:t>onme</w:t>
      </w:r>
      <w:r w:rsidRPr="00007F83">
        <w:rPr>
          <w:rFonts w:ascii="Helvetica Neue" w:eastAsia="Calibri" w:hAnsi="Helvetica Neue" w:cs="Calibri"/>
          <w:b/>
          <w:bCs/>
          <w:spacing w:val="-3"/>
        </w:rPr>
        <w:t>nt</w:t>
      </w:r>
      <w:r w:rsidRPr="00007F83">
        <w:rPr>
          <w:rFonts w:ascii="Helvetica Neue" w:eastAsia="Calibri" w:hAnsi="Helvetica Neue" w:cs="Calibri"/>
          <w:b/>
          <w:bCs/>
        </w:rPr>
        <w:t>al</w:t>
      </w:r>
      <w:r w:rsidRPr="00007F83">
        <w:rPr>
          <w:rFonts w:ascii="Helvetica Neue" w:eastAsia="Calibri" w:hAnsi="Helvetica Neue" w:cs="Calibri"/>
          <w:b/>
          <w:bCs/>
          <w:spacing w:val="3"/>
        </w:rPr>
        <w:t xml:space="preserve"> </w:t>
      </w:r>
      <w:r w:rsidRPr="00007F83">
        <w:rPr>
          <w:rFonts w:ascii="Helvetica Neue" w:eastAsia="Calibri" w:hAnsi="Helvetica Neue" w:cs="Calibri"/>
          <w:b/>
          <w:bCs/>
        </w:rPr>
        <w:t>P</w:t>
      </w:r>
      <w:r w:rsidRPr="00007F83">
        <w:rPr>
          <w:rFonts w:ascii="Helvetica Neue" w:eastAsia="Calibri" w:hAnsi="Helvetica Neue" w:cs="Calibri"/>
          <w:b/>
          <w:bCs/>
          <w:spacing w:val="-3"/>
        </w:rPr>
        <w:t>r</w:t>
      </w:r>
      <w:r w:rsidRPr="00007F83">
        <w:rPr>
          <w:rFonts w:ascii="Helvetica Neue" w:eastAsia="Calibri" w:hAnsi="Helvetica Neue" w:cs="Calibri"/>
          <w:b/>
          <w:bCs/>
        </w:rPr>
        <w:t>o</w:t>
      </w:r>
      <w:r w:rsidRPr="00007F83">
        <w:rPr>
          <w:rFonts w:ascii="Helvetica Neue" w:eastAsia="Calibri" w:hAnsi="Helvetica Neue" w:cs="Calibri"/>
          <w:b/>
          <w:bCs/>
          <w:spacing w:val="-4"/>
        </w:rPr>
        <w:t>t</w:t>
      </w:r>
      <w:r w:rsidRPr="00007F83">
        <w:rPr>
          <w:rFonts w:ascii="Helvetica Neue" w:eastAsia="Calibri" w:hAnsi="Helvetica Neue" w:cs="Calibri"/>
          <w:b/>
          <w:bCs/>
        </w:rPr>
        <w:t>ection</w:t>
      </w:r>
      <w:r w:rsidRPr="00007F83">
        <w:rPr>
          <w:rFonts w:ascii="Helvetica Neue" w:eastAsia="Calibri" w:hAnsi="Helvetica Neue" w:cs="Calibri"/>
          <w:b/>
          <w:bCs/>
          <w:spacing w:val="3"/>
        </w:rPr>
        <w:t xml:space="preserve"> </w:t>
      </w:r>
      <w:r w:rsidRPr="00007F83">
        <w:rPr>
          <w:rFonts w:ascii="Helvetica Neue" w:eastAsia="Calibri" w:hAnsi="Helvetica Neue" w:cs="Calibri"/>
          <w:b/>
          <w:bCs/>
        </w:rPr>
        <w:t>A</w:t>
      </w:r>
      <w:r w:rsidRPr="00007F83">
        <w:rPr>
          <w:rFonts w:ascii="Helvetica Neue" w:eastAsia="Calibri" w:hAnsi="Helvetica Neue" w:cs="Calibri"/>
          <w:b/>
          <w:bCs/>
          <w:spacing w:val="-3"/>
        </w:rPr>
        <w:t>g</w:t>
      </w:r>
      <w:r w:rsidRPr="00007F83">
        <w:rPr>
          <w:rFonts w:ascii="Helvetica Neue" w:eastAsia="Calibri" w:hAnsi="Helvetica Neue" w:cs="Calibri"/>
          <w:b/>
          <w:bCs/>
        </w:rPr>
        <w:t xml:space="preserve">ency </w:t>
      </w:r>
      <w:hyperlink r:id="rId66">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4"/>
            <w:u w:val="single" w:color="0079C1"/>
          </w:rPr>
          <w:t>.</w:t>
        </w:r>
        <w:r w:rsidRPr="00007F83">
          <w:rPr>
            <w:rFonts w:ascii="Helvetica Neue" w:eastAsia="Calibri" w:hAnsi="Helvetica Neue"/>
            <w:color w:val="0079C1"/>
            <w:spacing w:val="-2"/>
            <w:u w:val="single" w:color="0079C1"/>
          </w:rPr>
          <w:t>epa</w:t>
        </w:r>
        <w:r w:rsidRPr="00007F83">
          <w:rPr>
            <w:rFonts w:ascii="Helvetica Neue" w:eastAsia="Calibri" w:hAnsi="Helvetica Neue"/>
            <w:color w:val="0079C1"/>
            <w:u w:val="single" w:color="0079C1"/>
          </w:rPr>
          <w:t>.</w:t>
        </w:r>
        <w:r w:rsidRPr="00007F83">
          <w:rPr>
            <w:rFonts w:ascii="Helvetica Neue" w:eastAsia="Calibri" w:hAnsi="Helvetica Neue"/>
            <w:color w:val="0079C1"/>
            <w:spacing w:val="-5"/>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spacing w:val="-10"/>
            <w:u w:val="single" w:color="0079C1"/>
          </w:rPr>
          <w:t>v</w:t>
        </w:r>
        <w:r w:rsidRPr="00007F83">
          <w:rPr>
            <w:rFonts w:ascii="Helvetica Neue" w:eastAsia="Calibri" w:hAnsi="Helvetica Neue"/>
            <w:color w:val="0079C1"/>
            <w:spacing w:val="-9"/>
            <w:u w:val="single" w:color="0079C1"/>
          </w:rPr>
          <w:t>/</w:t>
        </w:r>
        <w:r w:rsidRPr="00007F83">
          <w:rPr>
            <w:rFonts w:ascii="Helvetica Neue" w:eastAsia="Calibri" w:hAnsi="Helvetica Neue"/>
            <w:color w:val="0079C1"/>
            <w:spacing w:val="-2"/>
            <w:u w:val="single" w:color="0079C1"/>
          </w:rPr>
          <w:t>m</w:t>
        </w:r>
        <w:r w:rsidRPr="00007F83">
          <w:rPr>
            <w:rFonts w:ascii="Helvetica Neue" w:eastAsia="Calibri" w:hAnsi="Helvetica Neue"/>
            <w:color w:val="0079C1"/>
            <w:spacing w:val="-1"/>
            <w:u w:val="single" w:color="0079C1"/>
          </w:rPr>
          <w:t>o</w:t>
        </w:r>
        <w:r w:rsidRPr="00007F83">
          <w:rPr>
            <w:rFonts w:ascii="Helvetica Neue" w:eastAsia="Calibri" w:hAnsi="Helvetica Neue"/>
            <w:color w:val="0079C1"/>
            <w:spacing w:val="-2"/>
            <w:u w:val="single" w:color="0079C1"/>
          </w:rPr>
          <w:t>l</w:t>
        </w:r>
        <w:r w:rsidRPr="00007F83">
          <w:rPr>
            <w:rFonts w:ascii="Helvetica Neue" w:eastAsia="Calibri" w:hAnsi="Helvetica Neue"/>
            <w:color w:val="0079C1"/>
            <w:u w:val="single" w:color="0079C1"/>
          </w:rPr>
          <w:t>d</w:t>
        </w:r>
      </w:hyperlink>
    </w:p>
    <w:p w14:paraId="1633BE72" w14:textId="77777777" w:rsidR="00007F83" w:rsidRPr="00007F83" w:rsidRDefault="00007F83" w:rsidP="00007F83">
      <w:pPr>
        <w:widowControl w:val="0"/>
        <w:tabs>
          <w:tab w:val="left" w:pos="554"/>
        </w:tabs>
        <w:contextualSpacing/>
        <w:outlineLvl w:val="5"/>
        <w:rPr>
          <w:rFonts w:ascii="Helvetica Neue" w:eastAsia="Calibri" w:hAnsi="Helvetica Neue"/>
          <w:color w:val="0079C1"/>
          <w:u w:val="single" w:color="0079C1"/>
        </w:rPr>
      </w:pPr>
      <w:r w:rsidRPr="00007F83">
        <w:rPr>
          <w:rFonts w:ascii="Helvetica Neue" w:eastAsia="Calibri" w:hAnsi="Helvetica Neue" w:cs="Calibri"/>
          <w:b/>
          <w:bCs/>
          <w:spacing w:val="-3"/>
        </w:rPr>
        <w:t>U.S. Cent</w:t>
      </w:r>
      <w:r w:rsidRPr="00007F83">
        <w:rPr>
          <w:rFonts w:ascii="Helvetica Neue" w:eastAsia="Calibri" w:hAnsi="Helvetica Neue" w:cs="Calibri"/>
          <w:b/>
          <w:bCs/>
        </w:rPr>
        <w:t>e</w:t>
      </w:r>
      <w:r w:rsidRPr="00007F83">
        <w:rPr>
          <w:rFonts w:ascii="Helvetica Neue" w:eastAsia="Calibri" w:hAnsi="Helvetica Neue" w:cs="Calibri"/>
          <w:b/>
          <w:bCs/>
          <w:spacing w:val="-3"/>
        </w:rPr>
        <w:t>r</w:t>
      </w:r>
      <w:r w:rsidRPr="00007F83">
        <w:rPr>
          <w:rFonts w:ascii="Helvetica Neue" w:eastAsia="Calibri" w:hAnsi="Helvetica Neue" w:cs="Calibri"/>
          <w:b/>
          <w:bCs/>
        </w:rPr>
        <w:t>s</w:t>
      </w:r>
      <w:r w:rsidRPr="00007F83">
        <w:rPr>
          <w:rFonts w:ascii="Helvetica Neue" w:eastAsia="Calibri" w:hAnsi="Helvetica Neue" w:cs="Calibri"/>
          <w:b/>
          <w:bCs/>
          <w:spacing w:val="4"/>
        </w:rPr>
        <w:t xml:space="preserve"> </w:t>
      </w:r>
      <w:r w:rsidRPr="00007F83">
        <w:rPr>
          <w:rFonts w:ascii="Helvetica Neue" w:eastAsia="Calibri" w:hAnsi="Helvetica Neue" w:cs="Calibri"/>
          <w:b/>
          <w:bCs/>
          <w:spacing w:val="-4"/>
        </w:rPr>
        <w:t>f</w:t>
      </w:r>
      <w:r w:rsidRPr="00007F83">
        <w:rPr>
          <w:rFonts w:ascii="Helvetica Neue" w:eastAsia="Calibri" w:hAnsi="Helvetica Neue" w:cs="Calibri"/>
          <w:b/>
          <w:bCs/>
        </w:rPr>
        <w:t>or</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Disease</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Co</w:t>
      </w:r>
      <w:r w:rsidRPr="00007F83">
        <w:rPr>
          <w:rFonts w:ascii="Helvetica Neue" w:eastAsia="Calibri" w:hAnsi="Helvetica Neue" w:cs="Calibri"/>
          <w:b/>
          <w:bCs/>
          <w:spacing w:val="-3"/>
        </w:rPr>
        <w:t>n</w:t>
      </w:r>
      <w:r w:rsidRPr="00007F83">
        <w:rPr>
          <w:rFonts w:ascii="Helvetica Neue" w:eastAsia="Calibri" w:hAnsi="Helvetica Neue" w:cs="Calibri"/>
          <w:b/>
          <w:bCs/>
        </w:rPr>
        <w:t>t</w:t>
      </w:r>
      <w:r w:rsidRPr="00007F83">
        <w:rPr>
          <w:rFonts w:ascii="Helvetica Neue" w:eastAsia="Calibri" w:hAnsi="Helvetica Neue" w:cs="Calibri"/>
          <w:b/>
          <w:bCs/>
          <w:spacing w:val="-3"/>
        </w:rPr>
        <w:t>r</w:t>
      </w:r>
      <w:r w:rsidRPr="00007F83">
        <w:rPr>
          <w:rFonts w:ascii="Helvetica Neue" w:eastAsia="Calibri" w:hAnsi="Helvetica Neue" w:cs="Calibri"/>
          <w:b/>
          <w:bCs/>
        </w:rPr>
        <w:t>ol</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and</w:t>
      </w:r>
      <w:r w:rsidRPr="00007F83">
        <w:rPr>
          <w:rFonts w:ascii="Helvetica Neue" w:eastAsia="Calibri" w:hAnsi="Helvetica Neue" w:cs="Calibri"/>
          <w:b/>
          <w:bCs/>
          <w:spacing w:val="5"/>
        </w:rPr>
        <w:t xml:space="preserve"> </w:t>
      </w:r>
      <w:r w:rsidRPr="00007F83">
        <w:rPr>
          <w:rFonts w:ascii="Helvetica Neue" w:eastAsia="Calibri" w:hAnsi="Helvetica Neue" w:cs="Calibri"/>
          <w:b/>
          <w:bCs/>
        </w:rPr>
        <w:t>P</w:t>
      </w:r>
      <w:r w:rsidRPr="00007F83">
        <w:rPr>
          <w:rFonts w:ascii="Helvetica Neue" w:eastAsia="Calibri" w:hAnsi="Helvetica Neue" w:cs="Calibri"/>
          <w:b/>
          <w:bCs/>
          <w:spacing w:val="-3"/>
        </w:rPr>
        <w:t>r</w:t>
      </w:r>
      <w:r w:rsidRPr="00007F83">
        <w:rPr>
          <w:rFonts w:ascii="Helvetica Neue" w:eastAsia="Calibri" w:hAnsi="Helvetica Neue" w:cs="Calibri"/>
          <w:b/>
          <w:bCs/>
          <w:spacing w:val="-2"/>
        </w:rPr>
        <w:t>e</w:t>
      </w:r>
      <w:r w:rsidRPr="00007F83">
        <w:rPr>
          <w:rFonts w:ascii="Helvetica Neue" w:eastAsia="Calibri" w:hAnsi="Helvetica Neue" w:cs="Calibri"/>
          <w:b/>
          <w:bCs/>
          <w:spacing w:val="-3"/>
        </w:rPr>
        <w:t>v</w:t>
      </w:r>
      <w:r w:rsidRPr="00007F83">
        <w:rPr>
          <w:rFonts w:ascii="Helvetica Neue" w:eastAsia="Calibri" w:hAnsi="Helvetica Neue" w:cs="Calibri"/>
          <w:b/>
          <w:bCs/>
        </w:rPr>
        <w:t>e</w:t>
      </w:r>
      <w:r w:rsidRPr="00007F83">
        <w:rPr>
          <w:rFonts w:ascii="Helvetica Neue" w:eastAsia="Calibri" w:hAnsi="Helvetica Neue" w:cs="Calibri"/>
          <w:b/>
          <w:bCs/>
          <w:spacing w:val="-3"/>
        </w:rPr>
        <w:t>n</w:t>
      </w:r>
      <w:r w:rsidRPr="00007F83">
        <w:rPr>
          <w:rFonts w:ascii="Helvetica Neue" w:eastAsia="Calibri" w:hAnsi="Helvetica Neue" w:cs="Calibri"/>
          <w:b/>
          <w:bCs/>
        </w:rPr>
        <w:t xml:space="preserve">tion </w:t>
      </w:r>
      <w:hyperlink r:id="rId67">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3"/>
            <w:u w:val="single" w:color="0079C1"/>
          </w:rPr>
          <w:t>.</w:t>
        </w:r>
        <w:r w:rsidRPr="00007F83">
          <w:rPr>
            <w:rFonts w:ascii="Helvetica Neue" w:eastAsia="Calibri" w:hAnsi="Helvetica Neue"/>
            <w:color w:val="0079C1"/>
            <w:spacing w:val="-1"/>
            <w:u w:val="single" w:color="0079C1"/>
          </w:rPr>
          <w:t>cd</w:t>
        </w:r>
        <w:r w:rsidRPr="00007F83">
          <w:rPr>
            <w:rFonts w:ascii="Helvetica Neue" w:eastAsia="Calibri" w:hAnsi="Helvetica Neue"/>
            <w:color w:val="0079C1"/>
            <w:spacing w:val="1"/>
            <w:u w:val="single" w:color="0079C1"/>
          </w:rPr>
          <w:t>c</w:t>
        </w:r>
        <w:r w:rsidRPr="00007F83">
          <w:rPr>
            <w:rFonts w:ascii="Helvetica Neue" w:eastAsia="Calibri" w:hAnsi="Helvetica Neue"/>
            <w:color w:val="0079C1"/>
            <w:u w:val="single" w:color="0079C1"/>
          </w:rPr>
          <w:t>.</w:t>
        </w:r>
        <w:r w:rsidRPr="00007F83">
          <w:rPr>
            <w:rFonts w:ascii="Helvetica Neue" w:eastAsia="Calibri" w:hAnsi="Helvetica Neue"/>
            <w:color w:val="0079C1"/>
            <w:spacing w:val="-5"/>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spacing w:val="-10"/>
            <w:u w:val="single" w:color="0079C1"/>
          </w:rPr>
          <w:t>v</w:t>
        </w:r>
        <w:r w:rsidRPr="00007F83">
          <w:rPr>
            <w:rFonts w:ascii="Helvetica Neue" w:eastAsia="Calibri" w:hAnsi="Helvetica Neue"/>
            <w:color w:val="0079C1"/>
            <w:spacing w:val="-9"/>
            <w:u w:val="single" w:color="0079C1"/>
          </w:rPr>
          <w:t>/</w:t>
        </w:r>
        <w:r w:rsidRPr="00007F83">
          <w:rPr>
            <w:rFonts w:ascii="Helvetica Neue" w:eastAsia="Calibri" w:hAnsi="Helvetica Neue"/>
            <w:color w:val="0079C1"/>
            <w:spacing w:val="-2"/>
            <w:u w:val="single" w:color="0079C1"/>
          </w:rPr>
          <w:t>m</w:t>
        </w:r>
        <w:r w:rsidRPr="00007F83">
          <w:rPr>
            <w:rFonts w:ascii="Helvetica Neue" w:eastAsia="Calibri" w:hAnsi="Helvetica Neue"/>
            <w:color w:val="0079C1"/>
            <w:spacing w:val="-1"/>
            <w:u w:val="single" w:color="0079C1"/>
          </w:rPr>
          <w:t>o</w:t>
        </w:r>
        <w:r w:rsidRPr="00007F83">
          <w:rPr>
            <w:rFonts w:ascii="Helvetica Neue" w:eastAsia="Calibri" w:hAnsi="Helvetica Neue"/>
            <w:color w:val="0079C1"/>
            <w:spacing w:val="-2"/>
            <w:u w:val="single" w:color="0079C1"/>
          </w:rPr>
          <w:t>l</w:t>
        </w:r>
        <w:r w:rsidRPr="00007F83">
          <w:rPr>
            <w:rFonts w:ascii="Helvetica Neue" w:eastAsia="Calibri" w:hAnsi="Helvetica Neue"/>
            <w:color w:val="0079C1"/>
            <w:u w:val="single" w:color="0079C1"/>
          </w:rPr>
          <w:t>d</w:t>
        </w:r>
      </w:hyperlink>
    </w:p>
    <w:p w14:paraId="5A1DEBF6" w14:textId="77777777" w:rsidR="00007F83" w:rsidRPr="00007F83" w:rsidRDefault="00007F83" w:rsidP="00007F83">
      <w:pPr>
        <w:widowControl w:val="0"/>
        <w:tabs>
          <w:tab w:val="left" w:pos="554"/>
        </w:tabs>
        <w:contextualSpacing/>
        <w:outlineLvl w:val="5"/>
        <w:rPr>
          <w:rFonts w:ascii="Helvetica Neue" w:eastAsia="Calibri" w:hAnsi="Helvetica Neue"/>
          <w:color w:val="0079C1"/>
          <w:u w:val="single" w:color="0079C1"/>
        </w:rPr>
      </w:pPr>
      <w:r w:rsidRPr="00007F83">
        <w:rPr>
          <w:rFonts w:ascii="Helvetica Neue" w:eastAsia="Calibri" w:hAnsi="Helvetica Neue"/>
          <w:b/>
          <w:bCs/>
        </w:rPr>
        <w:t>Health</w:t>
      </w:r>
      <w:r w:rsidRPr="00007F83">
        <w:rPr>
          <w:rFonts w:ascii="Helvetica Neue" w:eastAsia="Calibri" w:hAnsi="Helvetica Neue"/>
          <w:b/>
          <w:bCs/>
          <w:spacing w:val="-7"/>
        </w:rPr>
        <w:t xml:space="preserve"> </w:t>
      </w:r>
      <w:r w:rsidRPr="00007F83">
        <w:rPr>
          <w:rFonts w:ascii="Helvetica Neue" w:eastAsia="Calibri" w:hAnsi="Helvetica Neue"/>
          <w:b/>
          <w:bCs/>
        </w:rPr>
        <w:t xml:space="preserve">House </w:t>
      </w:r>
      <w:hyperlink r:id="rId68">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3"/>
            <w:u w:val="single" w:color="0079C1"/>
          </w:rPr>
          <w:t>.</w:t>
        </w:r>
        <w:r w:rsidRPr="00007F83">
          <w:rPr>
            <w:rFonts w:ascii="Helvetica Neue" w:eastAsia="Calibri" w:hAnsi="Helvetica Neue"/>
            <w:color w:val="0079C1"/>
            <w:spacing w:val="-2"/>
            <w:u w:val="single" w:color="0079C1"/>
          </w:rPr>
          <w:t>h</w:t>
        </w:r>
        <w:r w:rsidRPr="00007F83">
          <w:rPr>
            <w:rFonts w:ascii="Helvetica Neue" w:eastAsia="Calibri" w:hAnsi="Helvetica Neue"/>
            <w:color w:val="0079C1"/>
            <w:spacing w:val="-5"/>
            <w:u w:val="single" w:color="0079C1"/>
          </w:rPr>
          <w:t>e</w:t>
        </w:r>
        <w:r w:rsidRPr="00007F83">
          <w:rPr>
            <w:rFonts w:ascii="Helvetica Neue" w:eastAsia="Calibri" w:hAnsi="Helvetica Neue"/>
            <w:color w:val="0079C1"/>
            <w:spacing w:val="-3"/>
            <w:u w:val="single" w:color="0079C1"/>
          </w:rPr>
          <w:t>a</w:t>
        </w:r>
        <w:r w:rsidRPr="00007F83">
          <w:rPr>
            <w:rFonts w:ascii="Helvetica Neue" w:eastAsia="Calibri" w:hAnsi="Helvetica Neue"/>
            <w:color w:val="0079C1"/>
            <w:spacing w:val="-1"/>
            <w:u w:val="single" w:color="0079C1"/>
          </w:rPr>
          <w:t>l</w:t>
        </w:r>
        <w:r w:rsidRPr="00007F83">
          <w:rPr>
            <w:rFonts w:ascii="Helvetica Neue" w:eastAsia="Calibri" w:hAnsi="Helvetica Neue"/>
            <w:color w:val="0079C1"/>
            <w:spacing w:val="-3"/>
            <w:u w:val="single" w:color="0079C1"/>
          </w:rPr>
          <w:t>t</w:t>
        </w:r>
        <w:r w:rsidRPr="00007F83">
          <w:rPr>
            <w:rFonts w:ascii="Helvetica Neue" w:eastAsia="Calibri" w:hAnsi="Helvetica Neue"/>
            <w:color w:val="0079C1"/>
            <w:spacing w:val="-2"/>
            <w:u w:val="single" w:color="0079C1"/>
          </w:rPr>
          <w:t>hhou</w:t>
        </w:r>
        <w:r w:rsidRPr="00007F83">
          <w:rPr>
            <w:rFonts w:ascii="Helvetica Neue" w:eastAsia="Calibri" w:hAnsi="Helvetica Neue"/>
            <w:color w:val="0079C1"/>
            <w:spacing w:val="-1"/>
            <w:u w:val="single" w:color="0079C1"/>
          </w:rPr>
          <w:t>s</w:t>
        </w:r>
        <w:r w:rsidRPr="00007F83">
          <w:rPr>
            <w:rFonts w:ascii="Helvetica Neue" w:eastAsia="Calibri" w:hAnsi="Helvetica Neue"/>
            <w:color w:val="0079C1"/>
            <w:spacing w:val="-6"/>
            <w:u w:val="single" w:color="0079C1"/>
          </w:rPr>
          <w:t>e</w:t>
        </w:r>
        <w:r w:rsidRPr="00007F83">
          <w:rPr>
            <w:rFonts w:ascii="Helvetica Neue" w:eastAsia="Calibri" w:hAnsi="Helvetica Neue"/>
            <w:color w:val="0079C1"/>
            <w:spacing w:val="-4"/>
            <w:u w:val="single" w:color="0079C1"/>
          </w:rPr>
          <w:t>.</w:t>
        </w:r>
        <w:r w:rsidRPr="00007F83">
          <w:rPr>
            <w:rFonts w:ascii="Helvetica Neue" w:eastAsia="Calibri" w:hAnsi="Helvetica Neue"/>
            <w:color w:val="0079C1"/>
            <w:spacing w:val="-1"/>
            <w:u w:val="single" w:color="0079C1"/>
          </w:rPr>
          <w:t>o</w:t>
        </w:r>
        <w:r w:rsidRPr="00007F83">
          <w:rPr>
            <w:rFonts w:ascii="Helvetica Neue" w:eastAsia="Calibri" w:hAnsi="Helvetica Neue"/>
            <w:color w:val="0079C1"/>
            <w:u w:val="single" w:color="0079C1"/>
          </w:rPr>
          <w:t>rg</w:t>
        </w:r>
      </w:hyperlink>
    </w:p>
    <w:p w14:paraId="48F22052" w14:textId="77777777" w:rsidR="00007F83" w:rsidRPr="00007F83" w:rsidRDefault="00007F83" w:rsidP="00007F83">
      <w:pPr>
        <w:pStyle w:val="Heading6"/>
        <w:ind w:right="1486"/>
        <w:contextualSpacing/>
        <w:rPr>
          <w:rFonts w:ascii="Helvetica Neue" w:hAnsi="Helvetica Neue"/>
          <w:b/>
          <w:color w:val="0079C1"/>
          <w:spacing w:val="20"/>
        </w:rPr>
      </w:pPr>
    </w:p>
    <w:p w14:paraId="0BCECF78" w14:textId="77777777" w:rsidR="00007F83" w:rsidRPr="00007F83" w:rsidRDefault="00007F83" w:rsidP="00007F83">
      <w:pPr>
        <w:pStyle w:val="Heading6"/>
        <w:ind w:right="1486"/>
        <w:contextualSpacing/>
        <w:rPr>
          <w:rFonts w:ascii="Helvetica Neue" w:hAnsi="Helvetica Neue"/>
          <w:b/>
          <w:color w:val="0079C1"/>
          <w:spacing w:val="20"/>
          <w:sz w:val="28"/>
          <w:szCs w:val="28"/>
        </w:rPr>
      </w:pPr>
    </w:p>
    <w:p w14:paraId="17F9F4BB" w14:textId="77777777" w:rsidR="00007F83" w:rsidRPr="00007F83" w:rsidRDefault="00007F83" w:rsidP="00007F83">
      <w:pPr>
        <w:pStyle w:val="Heading6"/>
        <w:ind w:right="1486"/>
        <w:contextualSpacing/>
        <w:rPr>
          <w:rFonts w:ascii="Helvetica Neue" w:hAnsi="Helvetica Neue"/>
          <w:b/>
          <w:color w:val="0079C1"/>
          <w:spacing w:val="20"/>
          <w:sz w:val="28"/>
          <w:szCs w:val="28"/>
        </w:rPr>
      </w:pPr>
    </w:p>
    <w:p w14:paraId="6B2E5E02" w14:textId="77777777" w:rsidR="00007F83" w:rsidRPr="00007F83" w:rsidRDefault="00007F83" w:rsidP="00007F83">
      <w:pPr>
        <w:pStyle w:val="Heading6"/>
        <w:ind w:right="1486"/>
        <w:contextualSpacing/>
        <w:rPr>
          <w:rFonts w:ascii="Helvetica Neue" w:hAnsi="Helvetica Neue" w:cs="Arial"/>
          <w:b/>
          <w:color w:val="0079C1"/>
          <w:spacing w:val="20"/>
          <w:sz w:val="28"/>
          <w:szCs w:val="28"/>
        </w:rPr>
      </w:pPr>
      <w:r w:rsidRPr="00007F83">
        <w:rPr>
          <w:rFonts w:ascii="Helvetica Neue" w:hAnsi="Helvetica Neue" w:cs="Arial"/>
          <w:color w:val="0079C1"/>
          <w:spacing w:val="20"/>
          <w:sz w:val="28"/>
          <w:szCs w:val="28"/>
        </w:rPr>
        <w:t>Carbon Monoxide</w:t>
      </w:r>
    </w:p>
    <w:p w14:paraId="6CD955C8" w14:textId="77777777" w:rsidR="00007F83" w:rsidRPr="00007F83" w:rsidRDefault="00007F83" w:rsidP="00007F83">
      <w:pPr>
        <w:pStyle w:val="Heading6"/>
        <w:ind w:right="-810"/>
        <w:contextualSpacing/>
        <w:rPr>
          <w:rFonts w:ascii="Helvetica Neue" w:hAnsi="Helvetica Neue"/>
          <w:b/>
          <w:u w:val="single"/>
        </w:rPr>
      </w:pPr>
      <w:r w:rsidRPr="00007F83">
        <w:rPr>
          <w:rFonts w:ascii="Helvetica Neue" w:hAnsi="Helvetica Neue" w:cs="Calibri"/>
        </w:rPr>
        <w:t>U.S. Ce</w:t>
      </w:r>
      <w:r w:rsidRPr="00007F83">
        <w:rPr>
          <w:rFonts w:ascii="Helvetica Neue" w:hAnsi="Helvetica Neue" w:cs="Calibri"/>
          <w:spacing w:val="-3"/>
        </w:rPr>
        <w:t>n</w:t>
      </w:r>
      <w:r w:rsidRPr="00007F83">
        <w:rPr>
          <w:rFonts w:ascii="Helvetica Neue" w:hAnsi="Helvetica Neue" w:cs="Calibri"/>
          <w:spacing w:val="-4"/>
        </w:rPr>
        <w:t>t</w:t>
      </w:r>
      <w:r w:rsidRPr="00007F83">
        <w:rPr>
          <w:rFonts w:ascii="Helvetica Neue" w:hAnsi="Helvetica Neue" w:cs="Calibri"/>
        </w:rPr>
        <w:t>e</w:t>
      </w:r>
      <w:r w:rsidRPr="00007F83">
        <w:rPr>
          <w:rFonts w:ascii="Helvetica Neue" w:hAnsi="Helvetica Neue" w:cs="Calibri"/>
          <w:spacing w:val="-3"/>
        </w:rPr>
        <w:t>r</w:t>
      </w:r>
      <w:r w:rsidRPr="00007F83">
        <w:rPr>
          <w:rFonts w:ascii="Helvetica Neue" w:hAnsi="Helvetica Neue" w:cs="Calibri"/>
        </w:rPr>
        <w:t>s</w:t>
      </w:r>
      <w:r w:rsidRPr="00007F83">
        <w:rPr>
          <w:rFonts w:ascii="Helvetica Neue" w:hAnsi="Helvetica Neue" w:cs="Calibri"/>
          <w:spacing w:val="4"/>
        </w:rPr>
        <w:t xml:space="preserve"> </w:t>
      </w:r>
      <w:r w:rsidRPr="00007F83">
        <w:rPr>
          <w:rFonts w:ascii="Helvetica Neue" w:hAnsi="Helvetica Neue" w:cs="Calibri"/>
          <w:spacing w:val="-4"/>
        </w:rPr>
        <w:t>f</w:t>
      </w:r>
      <w:r w:rsidRPr="00007F83">
        <w:rPr>
          <w:rFonts w:ascii="Helvetica Neue" w:hAnsi="Helvetica Neue" w:cs="Calibri"/>
        </w:rPr>
        <w:t>or</w:t>
      </w:r>
      <w:r w:rsidRPr="00007F83">
        <w:rPr>
          <w:rFonts w:ascii="Helvetica Neue" w:hAnsi="Helvetica Neue" w:cs="Calibri"/>
          <w:spacing w:val="4"/>
        </w:rPr>
        <w:t xml:space="preserve"> </w:t>
      </w:r>
      <w:r w:rsidRPr="00007F83">
        <w:rPr>
          <w:rFonts w:ascii="Helvetica Neue" w:hAnsi="Helvetica Neue" w:cs="Calibri"/>
        </w:rPr>
        <w:t>Disease</w:t>
      </w:r>
      <w:r w:rsidRPr="00007F83">
        <w:rPr>
          <w:rFonts w:ascii="Helvetica Neue" w:hAnsi="Helvetica Neue" w:cs="Calibri"/>
          <w:spacing w:val="4"/>
        </w:rPr>
        <w:t xml:space="preserve"> </w:t>
      </w:r>
      <w:r w:rsidRPr="00007F83">
        <w:rPr>
          <w:rFonts w:ascii="Helvetica Neue" w:hAnsi="Helvetica Neue" w:cs="Calibri"/>
        </w:rPr>
        <w:t>Co</w:t>
      </w:r>
      <w:r w:rsidRPr="00007F83">
        <w:rPr>
          <w:rFonts w:ascii="Helvetica Neue" w:hAnsi="Helvetica Neue" w:cs="Calibri"/>
          <w:spacing w:val="-3"/>
        </w:rPr>
        <w:t>n</w:t>
      </w:r>
      <w:r w:rsidRPr="00007F83">
        <w:rPr>
          <w:rFonts w:ascii="Helvetica Neue" w:hAnsi="Helvetica Neue" w:cs="Calibri"/>
        </w:rPr>
        <w:t>t</w:t>
      </w:r>
      <w:r w:rsidRPr="00007F83">
        <w:rPr>
          <w:rFonts w:ascii="Helvetica Neue" w:hAnsi="Helvetica Neue" w:cs="Calibri"/>
          <w:spacing w:val="-3"/>
        </w:rPr>
        <w:t>r</w:t>
      </w:r>
      <w:r w:rsidRPr="00007F83">
        <w:rPr>
          <w:rFonts w:ascii="Helvetica Neue" w:hAnsi="Helvetica Neue" w:cs="Calibri"/>
        </w:rPr>
        <w:t>ol</w:t>
      </w:r>
      <w:r w:rsidRPr="00007F83">
        <w:rPr>
          <w:rFonts w:ascii="Helvetica Neue" w:hAnsi="Helvetica Neue" w:cs="Calibri"/>
          <w:spacing w:val="4"/>
        </w:rPr>
        <w:t xml:space="preserve"> </w:t>
      </w:r>
      <w:r w:rsidRPr="00007F83">
        <w:rPr>
          <w:rFonts w:ascii="Helvetica Neue" w:hAnsi="Helvetica Neue" w:cs="Calibri"/>
        </w:rPr>
        <w:t>and</w:t>
      </w:r>
      <w:r w:rsidRPr="00007F83">
        <w:rPr>
          <w:rFonts w:ascii="Helvetica Neue" w:hAnsi="Helvetica Neue" w:cs="Calibri"/>
          <w:spacing w:val="5"/>
        </w:rPr>
        <w:t xml:space="preserve"> </w:t>
      </w:r>
      <w:r w:rsidRPr="00007F83">
        <w:rPr>
          <w:rFonts w:ascii="Helvetica Neue" w:hAnsi="Helvetica Neue" w:cs="Calibri"/>
        </w:rPr>
        <w:t>P</w:t>
      </w:r>
      <w:r w:rsidRPr="00007F83">
        <w:rPr>
          <w:rFonts w:ascii="Helvetica Neue" w:hAnsi="Helvetica Neue" w:cs="Calibri"/>
          <w:spacing w:val="-3"/>
        </w:rPr>
        <w:t>r</w:t>
      </w:r>
      <w:r w:rsidRPr="00007F83">
        <w:rPr>
          <w:rFonts w:ascii="Helvetica Neue" w:hAnsi="Helvetica Neue" w:cs="Calibri"/>
          <w:spacing w:val="-2"/>
        </w:rPr>
        <w:t>e</w:t>
      </w:r>
      <w:r w:rsidRPr="00007F83">
        <w:rPr>
          <w:rFonts w:ascii="Helvetica Neue" w:hAnsi="Helvetica Neue" w:cs="Calibri"/>
          <w:spacing w:val="-3"/>
        </w:rPr>
        <w:t>v</w:t>
      </w:r>
      <w:r w:rsidRPr="00007F83">
        <w:rPr>
          <w:rFonts w:ascii="Helvetica Neue" w:hAnsi="Helvetica Neue" w:cs="Calibri"/>
        </w:rPr>
        <w:t>e</w:t>
      </w:r>
      <w:r w:rsidRPr="00007F83">
        <w:rPr>
          <w:rFonts w:ascii="Helvetica Neue" w:hAnsi="Helvetica Neue" w:cs="Calibri"/>
          <w:spacing w:val="-3"/>
        </w:rPr>
        <w:t>n</w:t>
      </w:r>
      <w:r w:rsidRPr="00007F83">
        <w:rPr>
          <w:rFonts w:ascii="Helvetica Neue" w:hAnsi="Helvetica Neue" w:cs="Calibri"/>
        </w:rPr>
        <w:t xml:space="preserve">tion </w:t>
      </w:r>
      <w:r w:rsidRPr="00007F83">
        <w:rPr>
          <w:rFonts w:ascii="Helvetica Neue" w:hAnsi="Helvetica Neue" w:cs="Calibri"/>
          <w:spacing w:val="-8"/>
        </w:rPr>
        <w:t>(</w:t>
      </w:r>
      <w:r w:rsidRPr="00007F83">
        <w:rPr>
          <w:rFonts w:ascii="Helvetica Neue" w:hAnsi="Helvetica Neue" w:cs="Calibri"/>
          <w:spacing w:val="1"/>
        </w:rPr>
        <w:t>8</w:t>
      </w:r>
      <w:r w:rsidRPr="00007F83">
        <w:rPr>
          <w:rFonts w:ascii="Helvetica Neue" w:hAnsi="Helvetica Neue" w:cs="Calibri"/>
          <w:spacing w:val="4"/>
        </w:rPr>
        <w:t>0</w:t>
      </w:r>
      <w:r w:rsidRPr="00007F83">
        <w:rPr>
          <w:rFonts w:ascii="Helvetica Neue" w:hAnsi="Helvetica Neue" w:cs="Calibri"/>
          <w:spacing w:val="-5"/>
        </w:rPr>
        <w:t>0</w:t>
      </w:r>
      <w:r w:rsidRPr="00007F83">
        <w:rPr>
          <w:rFonts w:ascii="Helvetica Neue" w:hAnsi="Helvetica Neue" w:cs="Calibri"/>
        </w:rPr>
        <w:t>)</w:t>
      </w:r>
      <w:r w:rsidRPr="00007F83">
        <w:rPr>
          <w:rFonts w:ascii="Helvetica Neue" w:hAnsi="Helvetica Neue" w:cs="Calibri"/>
          <w:spacing w:val="5"/>
        </w:rPr>
        <w:t xml:space="preserve"> </w:t>
      </w:r>
      <w:r w:rsidRPr="00007F83">
        <w:rPr>
          <w:rFonts w:ascii="Helvetica Neue" w:hAnsi="Helvetica Neue" w:cs="Calibri"/>
          <w:spacing w:val="-1"/>
        </w:rPr>
        <w:t>C</w:t>
      </w:r>
      <w:r w:rsidRPr="00007F83">
        <w:rPr>
          <w:rFonts w:ascii="Helvetica Neue" w:hAnsi="Helvetica Neue" w:cs="Calibri"/>
        </w:rPr>
        <w:t>D</w:t>
      </w:r>
      <w:r w:rsidRPr="00007F83">
        <w:rPr>
          <w:rFonts w:ascii="Helvetica Neue" w:hAnsi="Helvetica Neue" w:cs="Calibri"/>
          <w:spacing w:val="-2"/>
        </w:rPr>
        <w:t>C</w:t>
      </w:r>
      <w:r w:rsidRPr="00007F83">
        <w:rPr>
          <w:rFonts w:ascii="Helvetica Neue" w:hAnsi="Helvetica Neue" w:cs="Calibri"/>
          <w:spacing w:val="2"/>
        </w:rPr>
        <w:t>-</w:t>
      </w:r>
      <w:r w:rsidRPr="00007F83">
        <w:rPr>
          <w:rFonts w:ascii="Helvetica Neue" w:hAnsi="Helvetica Neue" w:cs="Calibri"/>
          <w:spacing w:val="-3"/>
        </w:rPr>
        <w:t>IN</w:t>
      </w:r>
      <w:r w:rsidRPr="00007F83">
        <w:rPr>
          <w:rFonts w:ascii="Helvetica Neue" w:hAnsi="Helvetica Neue" w:cs="Calibri"/>
          <w:spacing w:val="-1"/>
        </w:rPr>
        <w:t>F</w:t>
      </w:r>
      <w:r w:rsidRPr="00007F83">
        <w:rPr>
          <w:rFonts w:ascii="Helvetica Neue" w:hAnsi="Helvetica Neue" w:cs="Calibri"/>
          <w:spacing w:val="-9"/>
        </w:rPr>
        <w:t>O/</w:t>
      </w:r>
      <w:r w:rsidRPr="00007F83">
        <w:rPr>
          <w:rFonts w:ascii="Helvetica Neue" w:hAnsi="Helvetica Neue" w:cs="Calibri"/>
          <w:spacing w:val="-8"/>
        </w:rPr>
        <w:t>(</w:t>
      </w:r>
      <w:r w:rsidRPr="00007F83">
        <w:rPr>
          <w:rFonts w:ascii="Helvetica Neue" w:hAnsi="Helvetica Neue" w:cs="Calibri"/>
          <w:spacing w:val="1"/>
        </w:rPr>
        <w:t>8</w:t>
      </w:r>
      <w:r w:rsidRPr="00007F83">
        <w:rPr>
          <w:rFonts w:ascii="Helvetica Neue" w:hAnsi="Helvetica Neue" w:cs="Calibri"/>
          <w:spacing w:val="4"/>
        </w:rPr>
        <w:t>0</w:t>
      </w:r>
      <w:r w:rsidRPr="00007F83">
        <w:rPr>
          <w:rFonts w:ascii="Helvetica Neue" w:hAnsi="Helvetica Neue" w:cs="Calibri"/>
          <w:spacing w:val="-5"/>
        </w:rPr>
        <w:t>0</w:t>
      </w:r>
      <w:r w:rsidRPr="00007F83">
        <w:rPr>
          <w:rFonts w:ascii="Helvetica Neue" w:hAnsi="Helvetica Neue" w:cs="Calibri"/>
        </w:rPr>
        <w:t>)</w:t>
      </w:r>
      <w:r w:rsidRPr="00007F83">
        <w:rPr>
          <w:rFonts w:ascii="Helvetica Neue" w:hAnsi="Helvetica Neue" w:cs="Calibri"/>
          <w:spacing w:val="5"/>
        </w:rPr>
        <w:t xml:space="preserve"> </w:t>
      </w:r>
      <w:r w:rsidRPr="00007F83">
        <w:rPr>
          <w:rFonts w:ascii="Helvetica Neue" w:hAnsi="Helvetica Neue" w:cs="Calibri"/>
          <w:spacing w:val="-2"/>
        </w:rPr>
        <w:t>2</w:t>
      </w:r>
      <w:r w:rsidRPr="00007F83">
        <w:rPr>
          <w:rFonts w:ascii="Helvetica Neue" w:hAnsi="Helvetica Neue" w:cs="Calibri"/>
          <w:spacing w:val="-6"/>
        </w:rPr>
        <w:t>3</w:t>
      </w:r>
      <w:r w:rsidRPr="00007F83">
        <w:rPr>
          <w:rFonts w:ascii="Helvetica Neue" w:hAnsi="Helvetica Neue" w:cs="Calibri"/>
          <w:spacing w:val="-8"/>
        </w:rPr>
        <w:t>2</w:t>
      </w:r>
      <w:r w:rsidRPr="00007F83">
        <w:rPr>
          <w:rFonts w:ascii="Helvetica Neue" w:hAnsi="Helvetica Neue" w:cs="Calibri"/>
          <w:spacing w:val="6"/>
        </w:rPr>
        <w:t>-</w:t>
      </w:r>
      <w:r w:rsidRPr="00007F83">
        <w:rPr>
          <w:rFonts w:ascii="Helvetica Neue" w:hAnsi="Helvetica Neue" w:cs="Calibri"/>
          <w:spacing w:val="1"/>
        </w:rPr>
        <w:t>4</w:t>
      </w:r>
      <w:r w:rsidRPr="00007F83">
        <w:rPr>
          <w:rFonts w:ascii="Helvetica Neue" w:hAnsi="Helvetica Neue" w:cs="Calibri"/>
          <w:spacing w:val="-2"/>
        </w:rPr>
        <w:t>6</w:t>
      </w:r>
      <w:r w:rsidRPr="00007F83">
        <w:rPr>
          <w:rFonts w:ascii="Helvetica Neue" w:hAnsi="Helvetica Neue" w:cs="Calibri"/>
          <w:spacing w:val="-3"/>
        </w:rPr>
        <w:t>3</w:t>
      </w:r>
      <w:r w:rsidRPr="00007F83">
        <w:rPr>
          <w:rFonts w:ascii="Helvetica Neue" w:hAnsi="Helvetica Neue" w:cs="Calibri"/>
        </w:rPr>
        <w:t xml:space="preserve">6 </w:t>
      </w:r>
      <w:hyperlink r:id="rId69" w:history="1">
        <w:r w:rsidRPr="00007F83">
          <w:rPr>
            <w:rStyle w:val="Hyperlink"/>
            <w:rFonts w:ascii="Helvetica Neue" w:hAnsi="Helvetica Neue"/>
            <w:color w:val="0079C1"/>
            <w:spacing w:val="4"/>
          </w:rPr>
          <w:t>ww</w:t>
        </w:r>
        <w:r w:rsidRPr="00007F83">
          <w:rPr>
            <w:rStyle w:val="Hyperlink"/>
            <w:rFonts w:ascii="Helvetica Neue" w:hAnsi="Helvetica Neue"/>
            <w:color w:val="0079C1"/>
            <w:spacing w:val="-12"/>
          </w:rPr>
          <w:t>w</w:t>
        </w:r>
        <w:r w:rsidRPr="00007F83">
          <w:rPr>
            <w:rStyle w:val="Hyperlink"/>
            <w:rFonts w:ascii="Helvetica Neue" w:hAnsi="Helvetica Neue"/>
            <w:color w:val="0079C1"/>
            <w:spacing w:val="-3"/>
          </w:rPr>
          <w:t>.</w:t>
        </w:r>
        <w:r w:rsidRPr="00007F83">
          <w:rPr>
            <w:rStyle w:val="Hyperlink"/>
            <w:rFonts w:ascii="Helvetica Neue" w:hAnsi="Helvetica Neue"/>
            <w:color w:val="0079C1"/>
            <w:spacing w:val="-1"/>
          </w:rPr>
          <w:t>cd</w:t>
        </w:r>
        <w:r w:rsidRPr="00007F83">
          <w:rPr>
            <w:rStyle w:val="Hyperlink"/>
            <w:rFonts w:ascii="Helvetica Neue" w:hAnsi="Helvetica Neue"/>
            <w:color w:val="0079C1"/>
            <w:spacing w:val="1"/>
          </w:rPr>
          <w:t>c</w:t>
        </w:r>
        <w:r w:rsidRPr="00007F83">
          <w:rPr>
            <w:rStyle w:val="Hyperlink"/>
            <w:rFonts w:ascii="Helvetica Neue" w:hAnsi="Helvetica Neue"/>
            <w:color w:val="0079C1"/>
          </w:rPr>
          <w:t>.</w:t>
        </w:r>
        <w:r w:rsidRPr="00007F83">
          <w:rPr>
            <w:rStyle w:val="Hyperlink"/>
            <w:rFonts w:ascii="Helvetica Neue" w:hAnsi="Helvetica Neue"/>
            <w:color w:val="0079C1"/>
            <w:spacing w:val="-5"/>
          </w:rPr>
          <w:t>g</w:t>
        </w:r>
        <w:r w:rsidRPr="00007F83">
          <w:rPr>
            <w:rStyle w:val="Hyperlink"/>
            <w:rFonts w:ascii="Helvetica Neue" w:hAnsi="Helvetica Neue"/>
            <w:color w:val="0079C1"/>
            <w:spacing w:val="-3"/>
          </w:rPr>
          <w:t>o</w:t>
        </w:r>
        <w:r w:rsidRPr="00007F83">
          <w:rPr>
            <w:rStyle w:val="Hyperlink"/>
            <w:rFonts w:ascii="Helvetica Neue" w:hAnsi="Helvetica Neue"/>
            <w:color w:val="0079C1"/>
            <w:spacing w:val="-10"/>
          </w:rPr>
          <w:t>v</w:t>
        </w:r>
        <w:r w:rsidRPr="00007F83">
          <w:rPr>
            <w:rStyle w:val="Hyperlink"/>
            <w:rFonts w:ascii="Helvetica Neue" w:hAnsi="Helvetica Neue"/>
            <w:color w:val="0079C1"/>
            <w:spacing w:val="-12"/>
          </w:rPr>
          <w:t>/</w:t>
        </w:r>
        <w:r w:rsidRPr="00007F83">
          <w:rPr>
            <w:rStyle w:val="Hyperlink"/>
            <w:rFonts w:ascii="Helvetica Neue" w:hAnsi="Helvetica Neue"/>
            <w:color w:val="0079C1"/>
            <w:spacing w:val="-1"/>
          </w:rPr>
          <w:t>co</w:t>
        </w:r>
      </w:hyperlink>
    </w:p>
    <w:p w14:paraId="68BCB897" w14:textId="77777777" w:rsidR="00007F83" w:rsidRPr="00007F83" w:rsidRDefault="00007F83" w:rsidP="00007F83">
      <w:pPr>
        <w:pStyle w:val="Heading6"/>
        <w:ind w:right="-1080"/>
        <w:contextualSpacing/>
        <w:rPr>
          <w:rFonts w:ascii="Helvetica Neue" w:hAnsi="Helvetica Neue"/>
          <w:b/>
          <w:color w:val="0079C1"/>
          <w:u w:val="single"/>
        </w:rPr>
      </w:pPr>
      <w:r w:rsidRPr="00007F83">
        <w:rPr>
          <w:rFonts w:ascii="Helvetica Neue" w:hAnsi="Helvetica Neue"/>
        </w:rPr>
        <w:t>U.S. Consumer</w:t>
      </w:r>
      <w:r w:rsidRPr="00007F83">
        <w:rPr>
          <w:rFonts w:ascii="Helvetica Neue" w:hAnsi="Helvetica Neue"/>
          <w:spacing w:val="-3"/>
        </w:rPr>
        <w:t xml:space="preserve"> </w:t>
      </w:r>
      <w:r w:rsidRPr="00007F83">
        <w:rPr>
          <w:rFonts w:ascii="Helvetica Neue" w:hAnsi="Helvetica Neue"/>
        </w:rPr>
        <w:t>P</w:t>
      </w:r>
      <w:r w:rsidRPr="00007F83">
        <w:rPr>
          <w:rFonts w:ascii="Helvetica Neue" w:hAnsi="Helvetica Neue"/>
          <w:spacing w:val="-3"/>
        </w:rPr>
        <w:t>r</w:t>
      </w:r>
      <w:r w:rsidRPr="00007F83">
        <w:rPr>
          <w:rFonts w:ascii="Helvetica Neue" w:hAnsi="Helvetica Neue"/>
        </w:rPr>
        <w:t>oducts</w:t>
      </w:r>
      <w:r w:rsidRPr="00007F83">
        <w:rPr>
          <w:rFonts w:ascii="Helvetica Neue" w:hAnsi="Helvetica Neue"/>
          <w:spacing w:val="-3"/>
        </w:rPr>
        <w:t xml:space="preserve"> </w:t>
      </w:r>
      <w:r w:rsidRPr="00007F83">
        <w:rPr>
          <w:rFonts w:ascii="Helvetica Neue" w:hAnsi="Helvetica Neue"/>
        </w:rPr>
        <w:t>S</w:t>
      </w:r>
      <w:r w:rsidRPr="00007F83">
        <w:rPr>
          <w:rFonts w:ascii="Helvetica Neue" w:hAnsi="Helvetica Neue"/>
          <w:spacing w:val="-2"/>
        </w:rPr>
        <w:t>a</w:t>
      </w:r>
      <w:r w:rsidRPr="00007F83">
        <w:rPr>
          <w:rFonts w:ascii="Helvetica Neue" w:hAnsi="Helvetica Neue"/>
          <w:spacing w:val="-5"/>
        </w:rPr>
        <w:t>f</w:t>
      </w:r>
      <w:r w:rsidRPr="00007F83">
        <w:rPr>
          <w:rFonts w:ascii="Helvetica Neue" w:hAnsi="Helvetica Neue"/>
          <w:spacing w:val="-2"/>
        </w:rPr>
        <w:t>e</w:t>
      </w:r>
      <w:r w:rsidRPr="00007F83">
        <w:rPr>
          <w:rFonts w:ascii="Helvetica Neue" w:hAnsi="Helvetica Neue"/>
        </w:rPr>
        <w:t>ty</w:t>
      </w:r>
      <w:r w:rsidRPr="00007F83">
        <w:rPr>
          <w:rFonts w:ascii="Helvetica Neue" w:hAnsi="Helvetica Neue"/>
          <w:spacing w:val="-3"/>
        </w:rPr>
        <w:t xml:space="preserve"> </w:t>
      </w:r>
      <w:r w:rsidRPr="00007F83">
        <w:rPr>
          <w:rFonts w:ascii="Helvetica Neue" w:hAnsi="Helvetica Neue"/>
        </w:rPr>
        <w:t>Commission</w:t>
      </w:r>
      <w:r w:rsidRPr="00007F83">
        <w:rPr>
          <w:rFonts w:ascii="Helvetica Neue" w:hAnsi="Helvetica Neue"/>
          <w:spacing w:val="5"/>
        </w:rPr>
        <w:t xml:space="preserve"> </w:t>
      </w:r>
      <w:r w:rsidRPr="00007F83">
        <w:rPr>
          <w:rFonts w:ascii="Helvetica Neue" w:hAnsi="Helvetica Neue"/>
          <w:spacing w:val="-8"/>
        </w:rPr>
        <w:t>(</w:t>
      </w:r>
      <w:r w:rsidRPr="00007F83">
        <w:rPr>
          <w:rFonts w:ascii="Helvetica Neue" w:hAnsi="Helvetica Neue"/>
          <w:spacing w:val="1"/>
        </w:rPr>
        <w:t>8</w:t>
      </w:r>
      <w:r w:rsidRPr="00007F83">
        <w:rPr>
          <w:rFonts w:ascii="Helvetica Neue" w:hAnsi="Helvetica Neue"/>
          <w:spacing w:val="4"/>
        </w:rPr>
        <w:t>0</w:t>
      </w:r>
      <w:r w:rsidRPr="00007F83">
        <w:rPr>
          <w:rFonts w:ascii="Helvetica Neue" w:hAnsi="Helvetica Neue"/>
          <w:spacing w:val="-6"/>
        </w:rPr>
        <w:t>0</w:t>
      </w:r>
      <w:r w:rsidRPr="00007F83">
        <w:rPr>
          <w:rFonts w:ascii="Helvetica Neue" w:hAnsi="Helvetica Neue"/>
        </w:rPr>
        <w:t>)</w:t>
      </w:r>
      <w:r w:rsidRPr="00007F83">
        <w:rPr>
          <w:rFonts w:ascii="Helvetica Neue" w:hAnsi="Helvetica Neue"/>
          <w:spacing w:val="1"/>
        </w:rPr>
        <w:t xml:space="preserve"> </w:t>
      </w:r>
      <w:r w:rsidRPr="00007F83">
        <w:rPr>
          <w:rFonts w:ascii="Helvetica Neue" w:hAnsi="Helvetica Neue"/>
          <w:spacing w:val="-1"/>
        </w:rPr>
        <w:t>63</w:t>
      </w:r>
      <w:r w:rsidRPr="00007F83">
        <w:rPr>
          <w:rFonts w:ascii="Helvetica Neue" w:hAnsi="Helvetica Neue"/>
          <w:spacing w:val="3"/>
        </w:rPr>
        <w:t>8</w:t>
      </w:r>
      <w:r w:rsidRPr="00007F83">
        <w:rPr>
          <w:rFonts w:ascii="Helvetica Neue" w:hAnsi="Helvetica Neue"/>
          <w:spacing w:val="-10"/>
        </w:rPr>
        <w:t>-</w:t>
      </w:r>
      <w:r w:rsidRPr="00007F83">
        <w:rPr>
          <w:rFonts w:ascii="Helvetica Neue" w:hAnsi="Helvetica Neue"/>
          <w:spacing w:val="-8"/>
        </w:rPr>
        <w:t>2</w:t>
      </w:r>
      <w:r w:rsidRPr="00007F83">
        <w:rPr>
          <w:rFonts w:ascii="Helvetica Neue" w:hAnsi="Helvetica Neue"/>
        </w:rPr>
        <w:t>7</w:t>
      </w:r>
      <w:r w:rsidRPr="00007F83">
        <w:rPr>
          <w:rFonts w:ascii="Helvetica Neue" w:hAnsi="Helvetica Neue"/>
          <w:spacing w:val="-3"/>
        </w:rPr>
        <w:t>7</w:t>
      </w:r>
      <w:r w:rsidRPr="00007F83">
        <w:rPr>
          <w:rFonts w:ascii="Helvetica Neue" w:hAnsi="Helvetica Neue"/>
        </w:rPr>
        <w:t xml:space="preserve">2 </w:t>
      </w:r>
      <w:hyperlink r:id="rId70">
        <w:r w:rsidRPr="00007F83">
          <w:rPr>
            <w:rFonts w:ascii="Helvetica Neue" w:hAnsi="Helvetica Neue"/>
            <w:color w:val="0079C1"/>
            <w:spacing w:val="4"/>
            <w:u w:val="single"/>
          </w:rPr>
          <w:t>ww</w:t>
        </w:r>
        <w:r w:rsidRPr="00007F83">
          <w:rPr>
            <w:rFonts w:ascii="Helvetica Neue" w:hAnsi="Helvetica Neue"/>
            <w:color w:val="0079C1"/>
            <w:spacing w:val="-12"/>
            <w:u w:val="single"/>
          </w:rPr>
          <w:t>w</w:t>
        </w:r>
        <w:r w:rsidRPr="00007F83">
          <w:rPr>
            <w:rFonts w:ascii="Helvetica Neue" w:hAnsi="Helvetica Neue"/>
            <w:color w:val="0079C1"/>
            <w:spacing w:val="-3"/>
            <w:u w:val="single"/>
          </w:rPr>
          <w:t>.</w:t>
        </w:r>
        <w:r w:rsidRPr="00007F83">
          <w:rPr>
            <w:rFonts w:ascii="Helvetica Neue" w:hAnsi="Helvetica Neue"/>
            <w:color w:val="0079C1"/>
            <w:spacing w:val="-1"/>
            <w:u w:val="single"/>
          </w:rPr>
          <w:t>c</w:t>
        </w:r>
        <w:r w:rsidRPr="00007F83">
          <w:rPr>
            <w:rFonts w:ascii="Helvetica Neue" w:hAnsi="Helvetica Neue"/>
            <w:color w:val="0079C1"/>
            <w:spacing w:val="-2"/>
            <w:u w:val="single"/>
          </w:rPr>
          <w:t>p</w:t>
        </w:r>
        <w:r w:rsidRPr="00007F83">
          <w:rPr>
            <w:rFonts w:ascii="Helvetica Neue" w:hAnsi="Helvetica Neue"/>
            <w:color w:val="0079C1"/>
            <w:spacing w:val="-1"/>
            <w:u w:val="single"/>
          </w:rPr>
          <w:t>s</w:t>
        </w:r>
        <w:r w:rsidRPr="00007F83">
          <w:rPr>
            <w:rFonts w:ascii="Helvetica Neue" w:hAnsi="Helvetica Neue"/>
            <w:color w:val="0079C1"/>
            <w:spacing w:val="1"/>
            <w:u w:val="single"/>
          </w:rPr>
          <w:t>c</w:t>
        </w:r>
        <w:r w:rsidRPr="00007F83">
          <w:rPr>
            <w:rFonts w:ascii="Helvetica Neue" w:hAnsi="Helvetica Neue"/>
            <w:color w:val="0079C1"/>
            <w:u w:val="single"/>
          </w:rPr>
          <w:t>.</w:t>
        </w:r>
        <w:r w:rsidRPr="00007F83">
          <w:rPr>
            <w:rFonts w:ascii="Helvetica Neue" w:hAnsi="Helvetica Neue"/>
            <w:color w:val="0079C1"/>
            <w:spacing w:val="-4"/>
            <w:u w:val="single"/>
          </w:rPr>
          <w:t>g</w:t>
        </w:r>
        <w:r w:rsidRPr="00007F83">
          <w:rPr>
            <w:rFonts w:ascii="Helvetica Neue" w:hAnsi="Helvetica Neue"/>
            <w:color w:val="0079C1"/>
            <w:spacing w:val="-3"/>
            <w:u w:val="single"/>
          </w:rPr>
          <w:t>o</w:t>
        </w:r>
        <w:r w:rsidRPr="00007F83">
          <w:rPr>
            <w:rFonts w:ascii="Helvetica Neue" w:hAnsi="Helvetica Neue"/>
            <w:color w:val="0079C1"/>
            <w:spacing w:val="-10"/>
            <w:u w:val="single"/>
          </w:rPr>
          <w:t>v</w:t>
        </w:r>
        <w:r w:rsidRPr="00007F83">
          <w:rPr>
            <w:rFonts w:ascii="Helvetica Neue" w:hAnsi="Helvetica Neue"/>
            <w:color w:val="0079C1"/>
            <w:spacing w:val="-12"/>
            <w:u w:val="single"/>
          </w:rPr>
          <w:t>/</w:t>
        </w:r>
        <w:r w:rsidRPr="00007F83">
          <w:rPr>
            <w:rFonts w:ascii="Helvetica Neue" w:hAnsi="Helvetica Neue"/>
            <w:color w:val="0079C1"/>
            <w:spacing w:val="-1"/>
            <w:u w:val="single"/>
          </w:rPr>
          <w:t>c</w:t>
        </w:r>
        <w:r w:rsidRPr="00007F83">
          <w:rPr>
            <w:rFonts w:ascii="Helvetica Neue" w:hAnsi="Helvetica Neue"/>
            <w:color w:val="0079C1"/>
            <w:u w:val="single"/>
          </w:rPr>
          <w:t>o</w:t>
        </w:r>
      </w:hyperlink>
    </w:p>
    <w:p w14:paraId="2B025817" w14:textId="77777777" w:rsidR="00007F83" w:rsidRPr="00007F83" w:rsidRDefault="00007F83" w:rsidP="00007F83">
      <w:pPr>
        <w:pStyle w:val="Heading6"/>
        <w:contextualSpacing/>
        <w:rPr>
          <w:rFonts w:ascii="Helvetica Neue" w:hAnsi="Helvetica Neue"/>
        </w:rPr>
      </w:pPr>
    </w:p>
    <w:p w14:paraId="13FA3F07" w14:textId="77777777" w:rsidR="00007F83" w:rsidRPr="00007F83" w:rsidRDefault="00007F83" w:rsidP="00007F83">
      <w:pPr>
        <w:pStyle w:val="Heading6"/>
        <w:ind w:right="1486"/>
        <w:contextualSpacing/>
        <w:rPr>
          <w:rFonts w:ascii="Helvetica Neue" w:hAnsi="Helvetica Neue" w:cs="Arial"/>
          <w:b/>
          <w:color w:val="0079C1"/>
          <w:spacing w:val="20"/>
          <w:sz w:val="28"/>
          <w:szCs w:val="28"/>
        </w:rPr>
      </w:pPr>
      <w:r w:rsidRPr="00007F83">
        <w:rPr>
          <w:rFonts w:ascii="Helvetica Neue" w:hAnsi="Helvetica Neue" w:cs="Arial"/>
          <w:color w:val="0079C1"/>
          <w:spacing w:val="20"/>
          <w:sz w:val="28"/>
          <w:szCs w:val="28"/>
        </w:rPr>
        <w:t>Radon</w:t>
      </w:r>
    </w:p>
    <w:p w14:paraId="0250ACC3" w14:textId="77777777" w:rsidR="00007F83" w:rsidRPr="00007F83" w:rsidRDefault="00007F83" w:rsidP="00007F83">
      <w:pPr>
        <w:pStyle w:val="Heading6"/>
        <w:ind w:right="1486"/>
        <w:contextualSpacing/>
        <w:rPr>
          <w:rFonts w:ascii="Helvetica Neue" w:hAnsi="Helvetica Neue"/>
          <w:b/>
        </w:rPr>
      </w:pPr>
      <w:r w:rsidRPr="00007F83">
        <w:rPr>
          <w:rFonts w:ascii="Helvetica Neue" w:hAnsi="Helvetica Neue" w:cs="Calibri"/>
        </w:rPr>
        <w:t>U.S. E</w:t>
      </w:r>
      <w:r w:rsidRPr="00007F83">
        <w:rPr>
          <w:rFonts w:ascii="Helvetica Neue" w:hAnsi="Helvetica Neue" w:cs="Calibri"/>
          <w:spacing w:val="-4"/>
        </w:rPr>
        <w:t>n</w:t>
      </w:r>
      <w:r w:rsidRPr="00007F83">
        <w:rPr>
          <w:rFonts w:ascii="Helvetica Neue" w:hAnsi="Helvetica Neue" w:cs="Calibri"/>
        </w:rPr>
        <w:t>vi</w:t>
      </w:r>
      <w:r w:rsidRPr="00007F83">
        <w:rPr>
          <w:rFonts w:ascii="Helvetica Neue" w:hAnsi="Helvetica Neue" w:cs="Calibri"/>
          <w:spacing w:val="-3"/>
        </w:rPr>
        <w:t>r</w:t>
      </w:r>
      <w:r w:rsidRPr="00007F83">
        <w:rPr>
          <w:rFonts w:ascii="Helvetica Neue" w:hAnsi="Helvetica Neue" w:cs="Calibri"/>
        </w:rPr>
        <w:t>onme</w:t>
      </w:r>
      <w:r w:rsidRPr="00007F83">
        <w:rPr>
          <w:rFonts w:ascii="Helvetica Neue" w:hAnsi="Helvetica Neue" w:cs="Calibri"/>
          <w:spacing w:val="-3"/>
        </w:rPr>
        <w:t>nt</w:t>
      </w:r>
      <w:r w:rsidRPr="00007F83">
        <w:rPr>
          <w:rFonts w:ascii="Helvetica Neue" w:hAnsi="Helvetica Neue" w:cs="Calibri"/>
        </w:rPr>
        <w:t>al</w:t>
      </w:r>
      <w:r w:rsidRPr="00007F83">
        <w:rPr>
          <w:rFonts w:ascii="Helvetica Neue" w:hAnsi="Helvetica Neue" w:cs="Calibri"/>
          <w:spacing w:val="3"/>
        </w:rPr>
        <w:t xml:space="preserve"> </w:t>
      </w:r>
      <w:r w:rsidRPr="00007F83">
        <w:rPr>
          <w:rFonts w:ascii="Helvetica Neue" w:hAnsi="Helvetica Neue" w:cs="Calibri"/>
        </w:rPr>
        <w:t>P</w:t>
      </w:r>
      <w:r w:rsidRPr="00007F83">
        <w:rPr>
          <w:rFonts w:ascii="Helvetica Neue" w:hAnsi="Helvetica Neue" w:cs="Calibri"/>
          <w:spacing w:val="-3"/>
        </w:rPr>
        <w:t>r</w:t>
      </w:r>
      <w:r w:rsidRPr="00007F83">
        <w:rPr>
          <w:rFonts w:ascii="Helvetica Neue" w:hAnsi="Helvetica Neue" w:cs="Calibri"/>
        </w:rPr>
        <w:t>o</w:t>
      </w:r>
      <w:r w:rsidRPr="00007F83">
        <w:rPr>
          <w:rFonts w:ascii="Helvetica Neue" w:hAnsi="Helvetica Neue" w:cs="Calibri"/>
          <w:spacing w:val="-4"/>
        </w:rPr>
        <w:t>t</w:t>
      </w:r>
      <w:r w:rsidRPr="00007F83">
        <w:rPr>
          <w:rFonts w:ascii="Helvetica Neue" w:hAnsi="Helvetica Neue" w:cs="Calibri"/>
        </w:rPr>
        <w:t>ection</w:t>
      </w:r>
      <w:r w:rsidRPr="00007F83">
        <w:rPr>
          <w:rFonts w:ascii="Helvetica Neue" w:hAnsi="Helvetica Neue" w:cs="Calibri"/>
          <w:spacing w:val="3"/>
        </w:rPr>
        <w:t xml:space="preserve"> </w:t>
      </w:r>
      <w:r w:rsidRPr="00007F83">
        <w:rPr>
          <w:rFonts w:ascii="Helvetica Neue" w:hAnsi="Helvetica Neue" w:cs="Calibri"/>
        </w:rPr>
        <w:t>A</w:t>
      </w:r>
      <w:r w:rsidRPr="00007F83">
        <w:rPr>
          <w:rFonts w:ascii="Helvetica Neue" w:hAnsi="Helvetica Neue" w:cs="Calibri"/>
          <w:spacing w:val="-3"/>
        </w:rPr>
        <w:t>g</w:t>
      </w:r>
      <w:r w:rsidRPr="00007F83">
        <w:rPr>
          <w:rFonts w:ascii="Helvetica Neue" w:hAnsi="Helvetica Neue" w:cs="Calibri"/>
        </w:rPr>
        <w:t xml:space="preserve">ency </w:t>
      </w:r>
      <w:hyperlink r:id="rId71">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4"/>
            <w:u w:val="single" w:color="0079C1"/>
          </w:rPr>
          <w:t>.</w:t>
        </w:r>
        <w:r w:rsidRPr="00007F83">
          <w:rPr>
            <w:rFonts w:ascii="Helvetica Neue" w:hAnsi="Helvetica Neue"/>
            <w:color w:val="0079C1"/>
            <w:spacing w:val="-2"/>
            <w:u w:val="single" w:color="0079C1"/>
          </w:rPr>
          <w:t>epa</w:t>
        </w:r>
        <w:r w:rsidRPr="00007F83">
          <w:rPr>
            <w:rFonts w:ascii="Helvetica Neue" w:hAnsi="Helvetica Neue"/>
            <w:color w:val="0079C1"/>
            <w:u w:val="single" w:color="0079C1"/>
          </w:rPr>
          <w:t>.</w:t>
        </w:r>
        <w:r w:rsidRPr="00007F83">
          <w:rPr>
            <w:rFonts w:ascii="Helvetica Neue" w:hAnsi="Helvetica Neue"/>
            <w:color w:val="0079C1"/>
            <w:spacing w:val="-5"/>
            <w:u w:val="single" w:color="0079C1"/>
          </w:rPr>
          <w:t>g</w:t>
        </w:r>
        <w:r w:rsidRPr="00007F83">
          <w:rPr>
            <w:rFonts w:ascii="Helvetica Neue" w:hAnsi="Helvetica Neue"/>
            <w:color w:val="0079C1"/>
            <w:spacing w:val="-3"/>
            <w:u w:val="single" w:color="0079C1"/>
          </w:rPr>
          <w:t>o</w:t>
        </w:r>
        <w:r w:rsidRPr="00007F83">
          <w:rPr>
            <w:rFonts w:ascii="Helvetica Neue" w:hAnsi="Helvetica Neue"/>
            <w:color w:val="0079C1"/>
            <w:spacing w:val="-10"/>
            <w:u w:val="single" w:color="0079C1"/>
          </w:rPr>
          <w:t>v</w:t>
        </w:r>
        <w:r w:rsidRPr="00007F83">
          <w:rPr>
            <w:rFonts w:ascii="Helvetica Neue" w:hAnsi="Helvetica Neue"/>
            <w:color w:val="0079C1"/>
            <w:spacing w:val="-9"/>
            <w:u w:val="single" w:color="0079C1"/>
          </w:rPr>
          <w:t>/</w:t>
        </w:r>
        <w:r w:rsidRPr="00007F83">
          <w:rPr>
            <w:rFonts w:ascii="Helvetica Neue" w:hAnsi="Helvetica Neue"/>
            <w:color w:val="0079C1"/>
            <w:u w:val="single" w:color="0079C1"/>
          </w:rPr>
          <w:t>r</w:t>
        </w:r>
        <w:r w:rsidRPr="00007F83">
          <w:rPr>
            <w:rFonts w:ascii="Helvetica Neue" w:hAnsi="Helvetica Neue"/>
            <w:color w:val="0079C1"/>
            <w:spacing w:val="-2"/>
            <w:u w:val="single" w:color="0079C1"/>
          </w:rPr>
          <w:t>a</w:t>
        </w:r>
        <w:r w:rsidRPr="00007F83">
          <w:rPr>
            <w:rFonts w:ascii="Helvetica Neue" w:hAnsi="Helvetica Neue"/>
            <w:color w:val="0079C1"/>
            <w:spacing w:val="-1"/>
            <w:u w:val="single" w:color="0079C1"/>
          </w:rPr>
          <w:t>do</w:t>
        </w:r>
        <w:r w:rsidRPr="00007F83">
          <w:rPr>
            <w:rFonts w:ascii="Helvetica Neue" w:hAnsi="Helvetica Neue"/>
            <w:color w:val="0079C1"/>
            <w:u w:val="single" w:color="0079C1"/>
          </w:rPr>
          <w:t>n</w:t>
        </w:r>
      </w:hyperlink>
    </w:p>
    <w:p w14:paraId="6C0077AC" w14:textId="77777777" w:rsidR="00007F83" w:rsidRPr="00007F83" w:rsidRDefault="00007F83" w:rsidP="00007F83">
      <w:pPr>
        <w:contextualSpacing/>
        <w:rPr>
          <w:rFonts w:ascii="Helvetica Neue" w:eastAsia="Calibri" w:hAnsi="Helvetica Neue"/>
        </w:rPr>
      </w:pPr>
      <w:r w:rsidRPr="00007F83">
        <w:rPr>
          <w:rFonts w:ascii="Helvetica Neue" w:eastAsia="Calibri" w:hAnsi="Helvetica Neue"/>
        </w:rPr>
        <w:tab/>
        <w:t>S</w:t>
      </w:r>
      <w:r w:rsidRPr="00007F83">
        <w:rPr>
          <w:rFonts w:ascii="Helvetica Neue" w:eastAsia="Calibri" w:hAnsi="Helvetica Neue"/>
          <w:spacing w:val="-3"/>
        </w:rPr>
        <w:t>tat</w:t>
      </w:r>
      <w:r w:rsidRPr="00007F83">
        <w:rPr>
          <w:rFonts w:ascii="Helvetica Neue" w:eastAsia="Calibri" w:hAnsi="Helvetica Neue"/>
        </w:rPr>
        <w:t>e</w:t>
      </w:r>
      <w:r w:rsidRPr="00007F83">
        <w:rPr>
          <w:rFonts w:ascii="Helvetica Neue" w:eastAsia="Calibri" w:hAnsi="Helvetica Neue"/>
          <w:spacing w:val="1"/>
        </w:rPr>
        <w:t xml:space="preserve"> </w:t>
      </w:r>
      <w:r w:rsidRPr="00007F83">
        <w:rPr>
          <w:rFonts w:ascii="Helvetica Neue" w:eastAsia="Calibri" w:hAnsi="Helvetica Neue"/>
        </w:rPr>
        <w:t>Radon</w:t>
      </w:r>
      <w:r w:rsidRPr="00007F83">
        <w:rPr>
          <w:rFonts w:ascii="Helvetica Neue" w:eastAsia="Calibri" w:hAnsi="Helvetica Neue"/>
          <w:spacing w:val="1"/>
        </w:rPr>
        <w:t xml:space="preserve"> </w:t>
      </w:r>
      <w:r w:rsidRPr="00007F83">
        <w:rPr>
          <w:rFonts w:ascii="Helvetica Neue" w:eastAsia="Calibri" w:hAnsi="Helvetica Neue"/>
        </w:rPr>
        <w:t>Co</w:t>
      </w:r>
      <w:r w:rsidRPr="00007F83">
        <w:rPr>
          <w:rFonts w:ascii="Helvetica Neue" w:eastAsia="Calibri" w:hAnsi="Helvetica Neue"/>
          <w:spacing w:val="-3"/>
        </w:rPr>
        <w:t>nt</w:t>
      </w:r>
      <w:r w:rsidRPr="00007F83">
        <w:rPr>
          <w:rFonts w:ascii="Helvetica Neue" w:eastAsia="Calibri" w:hAnsi="Helvetica Neue"/>
        </w:rPr>
        <w:t xml:space="preserve">acts </w:t>
      </w:r>
      <w:hyperlink r:id="rId72">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4"/>
            <w:u w:val="single" w:color="0079C1"/>
          </w:rPr>
          <w:t>.</w:t>
        </w:r>
        <w:r w:rsidRPr="00007F83">
          <w:rPr>
            <w:rFonts w:ascii="Helvetica Neue" w:eastAsia="Calibri" w:hAnsi="Helvetica Neue"/>
            <w:color w:val="0079C1"/>
            <w:spacing w:val="-2"/>
            <w:u w:val="single" w:color="0079C1"/>
          </w:rPr>
          <w:t>epa</w:t>
        </w:r>
        <w:r w:rsidRPr="00007F83">
          <w:rPr>
            <w:rFonts w:ascii="Helvetica Neue" w:eastAsia="Calibri" w:hAnsi="Helvetica Neue"/>
            <w:color w:val="0079C1"/>
            <w:u w:val="single" w:color="0079C1"/>
          </w:rPr>
          <w:t>.</w:t>
        </w:r>
        <w:r w:rsidRPr="00007F83">
          <w:rPr>
            <w:rFonts w:ascii="Helvetica Neue" w:eastAsia="Calibri" w:hAnsi="Helvetica Neue"/>
            <w:color w:val="0079C1"/>
            <w:spacing w:val="-5"/>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spacing w:val="-10"/>
            <w:u w:val="single" w:color="0079C1"/>
          </w:rPr>
          <w:t>v</w:t>
        </w:r>
        <w:r w:rsidRPr="00007F83">
          <w:rPr>
            <w:rFonts w:ascii="Helvetica Neue" w:eastAsia="Calibri" w:hAnsi="Helvetica Neue"/>
            <w:color w:val="0079C1"/>
            <w:spacing w:val="-9"/>
            <w:u w:val="single" w:color="0079C1"/>
          </w:rPr>
          <w:t>/</w:t>
        </w:r>
        <w:r w:rsidRPr="00007F83">
          <w:rPr>
            <w:rFonts w:ascii="Helvetica Neue" w:eastAsia="Calibri" w:hAnsi="Helvetica Neue"/>
            <w:color w:val="0079C1"/>
            <w:u w:val="single" w:color="0079C1"/>
          </w:rPr>
          <w:t>r</w:t>
        </w:r>
        <w:r w:rsidRPr="00007F83">
          <w:rPr>
            <w:rFonts w:ascii="Helvetica Neue" w:eastAsia="Calibri" w:hAnsi="Helvetica Neue"/>
            <w:color w:val="0079C1"/>
            <w:spacing w:val="-2"/>
            <w:u w:val="single" w:color="0079C1"/>
          </w:rPr>
          <w:t>a</w:t>
        </w:r>
        <w:r w:rsidRPr="00007F83">
          <w:rPr>
            <w:rFonts w:ascii="Helvetica Neue" w:eastAsia="Calibri" w:hAnsi="Helvetica Neue"/>
            <w:color w:val="0079C1"/>
            <w:spacing w:val="-1"/>
            <w:u w:val="single" w:color="0079C1"/>
          </w:rPr>
          <w:t>do</w:t>
        </w:r>
        <w:r w:rsidRPr="00007F83">
          <w:rPr>
            <w:rFonts w:ascii="Helvetica Neue" w:eastAsia="Calibri" w:hAnsi="Helvetica Neue"/>
            <w:color w:val="0079C1"/>
            <w:spacing w:val="-3"/>
            <w:u w:val="single" w:color="0079C1"/>
          </w:rPr>
          <w:t>n/</w:t>
        </w:r>
        <w:r w:rsidRPr="00007F83">
          <w:rPr>
            <w:rFonts w:ascii="Helvetica Neue" w:eastAsia="Calibri" w:hAnsi="Helvetica Neue"/>
            <w:color w:val="0079C1"/>
            <w:spacing w:val="-2"/>
            <w:u w:val="single" w:color="0079C1"/>
          </w:rPr>
          <w:t>wher</w:t>
        </w:r>
        <w:r w:rsidRPr="00007F83">
          <w:rPr>
            <w:rFonts w:ascii="Helvetica Neue" w:eastAsia="Calibri" w:hAnsi="Helvetica Neue"/>
            <w:color w:val="0079C1"/>
            <w:spacing w:val="-3"/>
            <w:u w:val="single" w:color="0079C1"/>
          </w:rPr>
          <w:t>ey</w:t>
        </w:r>
        <w:r w:rsidRPr="00007F83">
          <w:rPr>
            <w:rFonts w:ascii="Helvetica Neue" w:eastAsia="Calibri" w:hAnsi="Helvetica Neue"/>
            <w:color w:val="0079C1"/>
            <w:spacing w:val="-2"/>
            <w:u w:val="single" w:color="0079C1"/>
          </w:rPr>
          <w:t>oul</w:t>
        </w:r>
        <w:r w:rsidRPr="00007F83">
          <w:rPr>
            <w:rFonts w:ascii="Helvetica Neue" w:eastAsia="Calibri" w:hAnsi="Helvetica Neue"/>
            <w:color w:val="0079C1"/>
            <w:spacing w:val="-1"/>
            <w:u w:val="single" w:color="0079C1"/>
          </w:rPr>
          <w:t>i</w:t>
        </w:r>
        <w:r w:rsidRPr="00007F83">
          <w:rPr>
            <w:rFonts w:ascii="Helvetica Neue" w:eastAsia="Calibri" w:hAnsi="Helvetica Neue"/>
            <w:color w:val="0079C1"/>
            <w:spacing w:val="-3"/>
            <w:u w:val="single" w:color="0079C1"/>
          </w:rPr>
          <w:t>v</w:t>
        </w:r>
        <w:r w:rsidRPr="00007F83">
          <w:rPr>
            <w:rFonts w:ascii="Helvetica Neue" w:eastAsia="Calibri" w:hAnsi="Helvetica Neue"/>
            <w:color w:val="0079C1"/>
            <w:spacing w:val="-6"/>
            <w:u w:val="single" w:color="0079C1"/>
          </w:rPr>
          <w:t>e</w:t>
        </w:r>
        <w:r w:rsidRPr="00007F83">
          <w:rPr>
            <w:rFonts w:ascii="Helvetica Neue" w:eastAsia="Calibri" w:hAnsi="Helvetica Neue"/>
            <w:color w:val="0079C1"/>
            <w:spacing w:val="-2"/>
            <w:u w:val="single" w:color="0079C1"/>
          </w:rPr>
          <w:t>.</w:t>
        </w:r>
        <w:r w:rsidRPr="00007F83">
          <w:rPr>
            <w:rFonts w:ascii="Helvetica Neue" w:eastAsia="Calibri" w:hAnsi="Helvetica Neue"/>
            <w:color w:val="0079C1"/>
            <w:spacing w:val="-3"/>
            <w:u w:val="single" w:color="0079C1"/>
          </w:rPr>
          <w:t>htm</w:t>
        </w:r>
        <w:r w:rsidRPr="00007F83">
          <w:rPr>
            <w:rFonts w:ascii="Helvetica Neue" w:eastAsia="Calibri" w:hAnsi="Helvetica Neue"/>
            <w:color w:val="0079C1"/>
            <w:u w:val="single" w:color="0079C1"/>
          </w:rPr>
          <w:t>l</w:t>
        </w:r>
      </w:hyperlink>
    </w:p>
    <w:p w14:paraId="68FC0296" w14:textId="77777777" w:rsidR="00007F83" w:rsidRPr="00007F83" w:rsidRDefault="00007F83" w:rsidP="00007F83">
      <w:pPr>
        <w:ind w:right="-720"/>
        <w:contextualSpacing/>
        <w:rPr>
          <w:rFonts w:ascii="Helvetica Neue" w:hAnsi="Helvetica Neue"/>
          <w:color w:val="0079C1"/>
          <w:spacing w:val="4"/>
          <w:u w:val="single" w:color="0079C1"/>
        </w:rPr>
      </w:pPr>
      <w:r w:rsidRPr="00007F83">
        <w:rPr>
          <w:rFonts w:ascii="Helvetica Neue" w:eastAsia="Calibri" w:hAnsi="Helvetica Neue" w:cs="Calibri"/>
          <w:b/>
          <w:bCs/>
        </w:rPr>
        <w:t>N</w:t>
      </w:r>
      <w:r w:rsidRPr="00007F83">
        <w:rPr>
          <w:rFonts w:ascii="Helvetica Neue" w:eastAsia="Calibri" w:hAnsi="Helvetica Neue" w:cs="Calibri"/>
          <w:b/>
          <w:bCs/>
          <w:spacing w:val="-3"/>
        </w:rPr>
        <w:t>a</w:t>
      </w:r>
      <w:r w:rsidRPr="00007F83">
        <w:rPr>
          <w:rFonts w:ascii="Helvetica Neue" w:eastAsia="Calibri" w:hAnsi="Helvetica Neue" w:cs="Calibri"/>
          <w:b/>
          <w:bCs/>
        </w:rPr>
        <w:t>tional</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Radon</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P</w:t>
      </w:r>
      <w:r w:rsidRPr="00007F83">
        <w:rPr>
          <w:rFonts w:ascii="Helvetica Neue" w:eastAsia="Calibri" w:hAnsi="Helvetica Neue" w:cs="Calibri"/>
          <w:b/>
          <w:bCs/>
          <w:spacing w:val="-3"/>
        </w:rPr>
        <w:t>r</w:t>
      </w:r>
      <w:r w:rsidRPr="00007F83">
        <w:rPr>
          <w:rFonts w:ascii="Helvetica Neue" w:eastAsia="Calibri" w:hAnsi="Helvetica Neue" w:cs="Calibri"/>
          <w:b/>
          <w:bCs/>
        </w:rPr>
        <w:t>og</w:t>
      </w:r>
      <w:r w:rsidRPr="00007F83">
        <w:rPr>
          <w:rFonts w:ascii="Helvetica Neue" w:eastAsia="Calibri" w:hAnsi="Helvetica Neue" w:cs="Calibri"/>
          <w:b/>
          <w:bCs/>
          <w:spacing w:val="-6"/>
        </w:rPr>
        <w:t>r</w:t>
      </w:r>
      <w:r w:rsidRPr="00007F83">
        <w:rPr>
          <w:rFonts w:ascii="Helvetica Neue" w:eastAsia="Calibri" w:hAnsi="Helvetica Neue" w:cs="Calibri"/>
          <w:b/>
          <w:bCs/>
        </w:rPr>
        <w:t xml:space="preserve">am </w:t>
      </w:r>
      <w:r w:rsidRPr="00007F83">
        <w:rPr>
          <w:rFonts w:ascii="Helvetica Neue" w:eastAsia="Calibri" w:hAnsi="Helvetica Neue"/>
          <w:b/>
          <w:bCs/>
        </w:rPr>
        <w:t>Se</w:t>
      </w:r>
      <w:r w:rsidRPr="00007F83">
        <w:rPr>
          <w:rFonts w:ascii="Helvetica Neue" w:eastAsia="Calibri" w:hAnsi="Helvetica Neue"/>
          <w:b/>
          <w:bCs/>
          <w:spacing w:val="2"/>
        </w:rPr>
        <w:t>r</w:t>
      </w:r>
      <w:r w:rsidRPr="00007F83">
        <w:rPr>
          <w:rFonts w:ascii="Helvetica Neue" w:eastAsia="Calibri" w:hAnsi="Helvetica Neue"/>
          <w:b/>
          <w:bCs/>
        </w:rPr>
        <w:t>vices (KSU)</w:t>
      </w:r>
      <w:r w:rsidRPr="00007F83">
        <w:rPr>
          <w:rFonts w:ascii="Helvetica Neue" w:eastAsia="Calibri" w:hAnsi="Helvetica Neue"/>
          <w:b/>
          <w:bCs/>
          <w:spacing w:val="1"/>
        </w:rPr>
        <w:t xml:space="preserve"> </w:t>
      </w:r>
      <w:r w:rsidRPr="00007F83">
        <w:rPr>
          <w:rFonts w:ascii="Helvetica Neue" w:eastAsia="Calibri" w:hAnsi="Helvetica Neue" w:cs="Calibri"/>
          <w:spacing w:val="-8"/>
        </w:rPr>
        <w:t>(</w:t>
      </w:r>
      <w:r w:rsidRPr="00007F83">
        <w:rPr>
          <w:rFonts w:ascii="Helvetica Neue" w:eastAsia="Calibri" w:hAnsi="Helvetica Neue" w:cs="Calibri"/>
          <w:spacing w:val="1"/>
        </w:rPr>
        <w:t>8</w:t>
      </w:r>
      <w:r w:rsidRPr="00007F83">
        <w:rPr>
          <w:rFonts w:ascii="Helvetica Neue" w:eastAsia="Calibri" w:hAnsi="Helvetica Neue" w:cs="Calibri"/>
          <w:spacing w:val="4"/>
        </w:rPr>
        <w:t>0</w:t>
      </w:r>
      <w:r w:rsidRPr="00007F83">
        <w:rPr>
          <w:rFonts w:ascii="Helvetica Neue" w:eastAsia="Calibri" w:hAnsi="Helvetica Neue" w:cs="Calibri"/>
          <w:spacing w:val="-5"/>
        </w:rPr>
        <w:t>0</w:t>
      </w:r>
      <w:r w:rsidRPr="00007F83">
        <w:rPr>
          <w:rFonts w:ascii="Helvetica Neue" w:eastAsia="Calibri" w:hAnsi="Helvetica Neue" w:cs="Calibri"/>
        </w:rPr>
        <w:t>)</w:t>
      </w:r>
      <w:r w:rsidRPr="00007F83">
        <w:rPr>
          <w:rFonts w:ascii="Helvetica Neue" w:eastAsia="Calibri" w:hAnsi="Helvetica Neue" w:cs="Calibri"/>
          <w:spacing w:val="5"/>
        </w:rPr>
        <w:t xml:space="preserve"> </w:t>
      </w:r>
      <w:r w:rsidRPr="00007F83">
        <w:rPr>
          <w:rFonts w:ascii="Helvetica Neue" w:eastAsia="Calibri" w:hAnsi="Helvetica Neue" w:cs="Calibri"/>
        </w:rPr>
        <w:t>S</w:t>
      </w:r>
      <w:r w:rsidRPr="00007F83">
        <w:rPr>
          <w:rFonts w:ascii="Helvetica Neue" w:eastAsia="Calibri" w:hAnsi="Helvetica Neue" w:cs="Calibri"/>
          <w:spacing w:val="-2"/>
        </w:rPr>
        <w:t>O</w:t>
      </w:r>
      <w:r w:rsidRPr="00007F83">
        <w:rPr>
          <w:rFonts w:ascii="Helvetica Neue" w:eastAsia="Calibri" w:hAnsi="Helvetica Neue" w:cs="Calibri"/>
          <w:spacing w:val="5"/>
        </w:rPr>
        <w:t>S</w:t>
      </w:r>
      <w:r w:rsidRPr="00007F83">
        <w:rPr>
          <w:rFonts w:ascii="Helvetica Neue" w:eastAsia="Calibri" w:hAnsi="Helvetica Neue" w:cs="Calibri"/>
          <w:spacing w:val="2"/>
        </w:rPr>
        <w:t>-</w:t>
      </w:r>
      <w:r w:rsidRPr="00007F83">
        <w:rPr>
          <w:rFonts w:ascii="Helvetica Neue" w:eastAsia="Calibri" w:hAnsi="Helvetica Neue" w:cs="Calibri"/>
          <w:spacing w:val="5"/>
        </w:rPr>
        <w:t>R</w:t>
      </w:r>
      <w:r w:rsidRPr="00007F83">
        <w:rPr>
          <w:rFonts w:ascii="Helvetica Neue" w:eastAsia="Calibri" w:hAnsi="Helvetica Neue" w:cs="Calibri"/>
          <w:spacing w:val="-1"/>
        </w:rPr>
        <w:t>A</w:t>
      </w:r>
      <w:r w:rsidRPr="00007F83">
        <w:rPr>
          <w:rFonts w:ascii="Helvetica Neue" w:eastAsia="Calibri" w:hAnsi="Helvetica Neue" w:cs="Calibri"/>
        </w:rPr>
        <w:t>D</w:t>
      </w:r>
      <w:r w:rsidRPr="00007F83">
        <w:rPr>
          <w:rFonts w:ascii="Helvetica Neue" w:eastAsia="Calibri" w:hAnsi="Helvetica Neue" w:cs="Calibri"/>
          <w:spacing w:val="-1"/>
        </w:rPr>
        <w:t>O</w:t>
      </w:r>
      <w:r w:rsidRPr="00007F83">
        <w:rPr>
          <w:rFonts w:ascii="Helvetica Neue" w:eastAsia="Calibri" w:hAnsi="Helvetica Neue" w:cs="Calibri"/>
        </w:rPr>
        <w:t>N</w:t>
      </w:r>
      <w:r w:rsidRPr="00007F83">
        <w:rPr>
          <w:rFonts w:ascii="Helvetica Neue" w:eastAsia="Calibri" w:hAnsi="Helvetica Neue" w:cs="Calibri"/>
          <w:spacing w:val="5"/>
        </w:rPr>
        <w:t xml:space="preserve"> </w:t>
      </w:r>
      <w:r w:rsidRPr="00007F83">
        <w:rPr>
          <w:rFonts w:ascii="Helvetica Neue" w:eastAsia="Calibri" w:hAnsi="Helvetica Neue" w:cs="Calibri"/>
        </w:rPr>
        <w:t>/</w:t>
      </w:r>
      <w:r w:rsidRPr="00007F83">
        <w:rPr>
          <w:rFonts w:ascii="Helvetica Neue" w:eastAsia="Calibri" w:hAnsi="Helvetica Neue" w:cs="Calibri"/>
          <w:spacing w:val="5"/>
        </w:rPr>
        <w:t xml:space="preserve"> </w:t>
      </w:r>
      <w:r w:rsidRPr="00007F83">
        <w:rPr>
          <w:rFonts w:ascii="Helvetica Neue" w:eastAsia="Calibri" w:hAnsi="Helvetica Neue" w:cs="Calibri"/>
          <w:spacing w:val="-8"/>
        </w:rPr>
        <w:t>(</w:t>
      </w:r>
      <w:r w:rsidRPr="00007F83">
        <w:rPr>
          <w:rFonts w:ascii="Helvetica Neue" w:eastAsia="Calibri" w:hAnsi="Helvetica Neue" w:cs="Calibri"/>
          <w:spacing w:val="1"/>
        </w:rPr>
        <w:t>8</w:t>
      </w:r>
      <w:r w:rsidRPr="00007F83">
        <w:rPr>
          <w:rFonts w:ascii="Helvetica Neue" w:eastAsia="Calibri" w:hAnsi="Helvetica Neue" w:cs="Calibri"/>
          <w:spacing w:val="4"/>
        </w:rPr>
        <w:t>0</w:t>
      </w:r>
      <w:r w:rsidRPr="00007F83">
        <w:rPr>
          <w:rFonts w:ascii="Helvetica Neue" w:eastAsia="Calibri" w:hAnsi="Helvetica Neue" w:cs="Calibri"/>
          <w:spacing w:val="-5"/>
        </w:rPr>
        <w:t>0</w:t>
      </w:r>
      <w:r w:rsidRPr="00007F83">
        <w:rPr>
          <w:rFonts w:ascii="Helvetica Neue" w:eastAsia="Calibri" w:hAnsi="Helvetica Neue" w:cs="Calibri"/>
        </w:rPr>
        <w:t>)</w:t>
      </w:r>
      <w:r w:rsidRPr="00007F83">
        <w:rPr>
          <w:rFonts w:ascii="Helvetica Neue" w:eastAsia="Calibri" w:hAnsi="Helvetica Neue" w:cs="Calibri"/>
          <w:spacing w:val="5"/>
        </w:rPr>
        <w:t xml:space="preserve"> </w:t>
      </w:r>
      <w:r w:rsidRPr="00007F83">
        <w:rPr>
          <w:rFonts w:ascii="Helvetica Neue" w:eastAsia="Calibri" w:hAnsi="Helvetica Neue" w:cs="Calibri"/>
          <w:spacing w:val="-7"/>
        </w:rPr>
        <w:t>7</w:t>
      </w:r>
      <w:r w:rsidRPr="00007F83">
        <w:rPr>
          <w:rFonts w:ascii="Helvetica Neue" w:eastAsia="Calibri" w:hAnsi="Helvetica Neue" w:cs="Calibri"/>
          <w:spacing w:val="-3"/>
        </w:rPr>
        <w:t>6</w:t>
      </w:r>
      <w:r w:rsidRPr="00007F83">
        <w:rPr>
          <w:rFonts w:ascii="Helvetica Neue" w:eastAsia="Calibri" w:hAnsi="Helvetica Neue" w:cs="Calibri"/>
          <w:spacing w:val="-10"/>
        </w:rPr>
        <w:t>7</w:t>
      </w:r>
      <w:r w:rsidRPr="00007F83">
        <w:rPr>
          <w:rFonts w:ascii="Helvetica Neue" w:eastAsia="Calibri" w:hAnsi="Helvetica Neue" w:cs="Calibri"/>
          <w:spacing w:val="-16"/>
        </w:rPr>
        <w:t>-</w:t>
      </w:r>
      <w:r w:rsidRPr="00007F83">
        <w:rPr>
          <w:rFonts w:ascii="Helvetica Neue" w:eastAsia="Calibri" w:hAnsi="Helvetica Neue" w:cs="Calibri"/>
          <w:spacing w:val="-3"/>
        </w:rPr>
        <w:t>7</w:t>
      </w:r>
      <w:r w:rsidRPr="00007F83">
        <w:rPr>
          <w:rFonts w:ascii="Helvetica Neue" w:eastAsia="Calibri" w:hAnsi="Helvetica Neue" w:cs="Calibri"/>
          <w:spacing w:val="-2"/>
        </w:rPr>
        <w:t>2</w:t>
      </w:r>
      <w:r w:rsidRPr="00007F83">
        <w:rPr>
          <w:rFonts w:ascii="Helvetica Neue" w:eastAsia="Calibri" w:hAnsi="Helvetica Neue" w:cs="Calibri"/>
          <w:spacing w:val="-3"/>
        </w:rPr>
        <w:t>3</w:t>
      </w:r>
      <w:r w:rsidRPr="00007F83">
        <w:rPr>
          <w:rFonts w:ascii="Helvetica Neue" w:eastAsia="Calibri" w:hAnsi="Helvetica Neue" w:cs="Calibri"/>
        </w:rPr>
        <w:t xml:space="preserve">6 </w:t>
      </w:r>
      <w:hyperlink r:id="rId73" w:history="1">
        <w:r w:rsidRPr="00007F83">
          <w:rPr>
            <w:rStyle w:val="Hyperlink"/>
            <w:rFonts w:ascii="Helvetica Neue" w:hAnsi="Helvetica Neue"/>
            <w:color w:val="0079C1"/>
            <w:spacing w:val="4"/>
            <w:u w:color="0079C1"/>
          </w:rPr>
          <w:t>ww</w:t>
        </w:r>
        <w:r w:rsidRPr="00007F83">
          <w:rPr>
            <w:rStyle w:val="Hyperlink"/>
            <w:rFonts w:ascii="Helvetica Neue" w:hAnsi="Helvetica Neue"/>
            <w:color w:val="0079C1"/>
            <w:spacing w:val="-12"/>
            <w:u w:color="0079C1"/>
          </w:rPr>
          <w:t>w</w:t>
        </w:r>
        <w:r w:rsidRPr="00007F83">
          <w:rPr>
            <w:rStyle w:val="Hyperlink"/>
            <w:rFonts w:ascii="Helvetica Neue" w:hAnsi="Helvetica Neue"/>
            <w:color w:val="0079C1"/>
            <w:u w:color="0079C1"/>
          </w:rPr>
          <w:t>.</w:t>
        </w:r>
        <w:r w:rsidRPr="00007F83">
          <w:rPr>
            <w:rStyle w:val="Hyperlink"/>
            <w:rFonts w:ascii="Helvetica Neue" w:hAnsi="Helvetica Neue"/>
            <w:color w:val="0079C1"/>
            <w:spacing w:val="-1"/>
            <w:u w:color="0079C1"/>
          </w:rPr>
          <w:t>s</w:t>
        </w:r>
        <w:r w:rsidRPr="00007F83">
          <w:rPr>
            <w:rStyle w:val="Hyperlink"/>
            <w:rFonts w:ascii="Helvetica Neue" w:hAnsi="Helvetica Neue"/>
            <w:color w:val="0079C1"/>
            <w:spacing w:val="-2"/>
            <w:u w:color="0079C1"/>
          </w:rPr>
          <w:t>os</w:t>
        </w:r>
        <w:r w:rsidRPr="00007F83">
          <w:rPr>
            <w:rStyle w:val="Hyperlink"/>
            <w:rFonts w:ascii="Helvetica Neue" w:hAnsi="Helvetica Neue"/>
            <w:color w:val="0079C1"/>
            <w:u w:color="0079C1"/>
          </w:rPr>
          <w:t>r</w:t>
        </w:r>
        <w:r w:rsidRPr="00007F83">
          <w:rPr>
            <w:rStyle w:val="Hyperlink"/>
            <w:rFonts w:ascii="Helvetica Neue" w:hAnsi="Helvetica Neue"/>
            <w:color w:val="0079C1"/>
            <w:spacing w:val="-2"/>
            <w:u w:color="0079C1"/>
          </w:rPr>
          <w:t>ad</w:t>
        </w:r>
        <w:r w:rsidRPr="00007F83">
          <w:rPr>
            <w:rStyle w:val="Hyperlink"/>
            <w:rFonts w:ascii="Helvetica Neue" w:hAnsi="Helvetica Neue"/>
            <w:color w:val="0079C1"/>
            <w:spacing w:val="-1"/>
            <w:u w:color="0079C1"/>
          </w:rPr>
          <w:t>o</w:t>
        </w:r>
        <w:r w:rsidRPr="00007F83">
          <w:rPr>
            <w:rStyle w:val="Hyperlink"/>
            <w:rFonts w:ascii="Helvetica Neue" w:hAnsi="Helvetica Neue"/>
            <w:color w:val="0079C1"/>
            <w:spacing w:val="-2"/>
            <w:u w:color="0079C1"/>
          </w:rPr>
          <w:t>n</w:t>
        </w:r>
        <w:r w:rsidRPr="00007F83">
          <w:rPr>
            <w:rStyle w:val="Hyperlink"/>
            <w:rFonts w:ascii="Helvetica Neue" w:hAnsi="Helvetica Neue"/>
            <w:color w:val="0079C1"/>
            <w:spacing w:val="-4"/>
            <w:u w:color="0079C1"/>
          </w:rPr>
          <w:t>.</w:t>
        </w:r>
        <w:r w:rsidRPr="00007F83">
          <w:rPr>
            <w:rStyle w:val="Hyperlink"/>
            <w:rFonts w:ascii="Helvetica Neue" w:hAnsi="Helvetica Neue"/>
            <w:color w:val="0079C1"/>
            <w:spacing w:val="-1"/>
            <w:u w:color="0079C1"/>
          </w:rPr>
          <w:t>o</w:t>
        </w:r>
        <w:r w:rsidRPr="00007F83">
          <w:rPr>
            <w:rStyle w:val="Hyperlink"/>
            <w:rFonts w:ascii="Helvetica Neue" w:hAnsi="Helvetica Neue"/>
            <w:color w:val="0079C1"/>
            <w:u w:color="0079C1"/>
          </w:rPr>
          <w:t>rg</w:t>
        </w:r>
      </w:hyperlink>
    </w:p>
    <w:p w14:paraId="26FC2410" w14:textId="77777777" w:rsidR="00007F83" w:rsidRPr="00007F83" w:rsidRDefault="00007F83" w:rsidP="00007F83">
      <w:pPr>
        <w:ind w:right="-720"/>
        <w:contextualSpacing/>
        <w:rPr>
          <w:rFonts w:ascii="Helvetica Neue" w:hAnsi="Helvetica Neue"/>
          <w:color w:val="0079C1"/>
          <w:spacing w:val="4"/>
        </w:rPr>
      </w:pPr>
    </w:p>
    <w:p w14:paraId="32003F0C" w14:textId="77777777" w:rsidR="00007F83" w:rsidRPr="00007F83" w:rsidRDefault="00007F83" w:rsidP="00007F83">
      <w:pPr>
        <w:ind w:right="-720"/>
        <w:contextualSpacing/>
        <w:rPr>
          <w:rFonts w:ascii="Helvetica Neue" w:hAnsi="Helvetica Neue" w:cs="Arial"/>
          <w:color w:val="0079C1"/>
          <w:spacing w:val="4"/>
          <w:u w:val="single" w:color="0079C1"/>
        </w:rPr>
      </w:pPr>
      <w:r w:rsidRPr="00007F83">
        <w:rPr>
          <w:rFonts w:ascii="Helvetica Neue" w:hAnsi="Helvetica Neue" w:cs="Arial"/>
          <w:color w:val="0079C1"/>
          <w:spacing w:val="20"/>
          <w:sz w:val="28"/>
          <w:szCs w:val="28"/>
        </w:rPr>
        <w:t>Drinking Water</w:t>
      </w:r>
    </w:p>
    <w:p w14:paraId="4E7F82E7" w14:textId="77777777" w:rsidR="00007F83" w:rsidRPr="00007F83" w:rsidRDefault="00007F83" w:rsidP="00007F83">
      <w:pPr>
        <w:ind w:right="-720"/>
        <w:contextualSpacing/>
        <w:rPr>
          <w:rFonts w:ascii="Helvetica Neue" w:hAnsi="Helvetica Neue"/>
          <w:color w:val="0079C1"/>
          <w:spacing w:val="4"/>
          <w:u w:val="single" w:color="0079C1"/>
        </w:rPr>
      </w:pPr>
      <w:r w:rsidRPr="00007F83">
        <w:rPr>
          <w:rFonts w:ascii="Helvetica Neue" w:eastAsia="Calibri" w:hAnsi="Helvetica Neue" w:cs="Calibri"/>
          <w:b/>
          <w:bCs/>
        </w:rPr>
        <w:t>U.S. E</w:t>
      </w:r>
      <w:r w:rsidRPr="00007F83">
        <w:rPr>
          <w:rFonts w:ascii="Helvetica Neue" w:eastAsia="Calibri" w:hAnsi="Helvetica Neue" w:cs="Calibri"/>
          <w:b/>
          <w:bCs/>
          <w:spacing w:val="-4"/>
        </w:rPr>
        <w:t>n</w:t>
      </w:r>
      <w:r w:rsidRPr="00007F83">
        <w:rPr>
          <w:rFonts w:ascii="Helvetica Neue" w:eastAsia="Calibri" w:hAnsi="Helvetica Neue" w:cs="Calibri"/>
          <w:b/>
          <w:bCs/>
        </w:rPr>
        <w:t>vi</w:t>
      </w:r>
      <w:r w:rsidRPr="00007F83">
        <w:rPr>
          <w:rFonts w:ascii="Helvetica Neue" w:eastAsia="Calibri" w:hAnsi="Helvetica Neue" w:cs="Calibri"/>
          <w:b/>
          <w:bCs/>
          <w:spacing w:val="-3"/>
        </w:rPr>
        <w:t>r</w:t>
      </w:r>
      <w:r w:rsidRPr="00007F83">
        <w:rPr>
          <w:rFonts w:ascii="Helvetica Neue" w:eastAsia="Calibri" w:hAnsi="Helvetica Neue" w:cs="Calibri"/>
          <w:b/>
          <w:bCs/>
        </w:rPr>
        <w:t>onme</w:t>
      </w:r>
      <w:r w:rsidRPr="00007F83">
        <w:rPr>
          <w:rFonts w:ascii="Helvetica Neue" w:eastAsia="Calibri" w:hAnsi="Helvetica Neue" w:cs="Calibri"/>
          <w:b/>
          <w:bCs/>
          <w:spacing w:val="-3"/>
        </w:rPr>
        <w:t>nt</w:t>
      </w:r>
      <w:r w:rsidRPr="00007F83">
        <w:rPr>
          <w:rFonts w:ascii="Helvetica Neue" w:eastAsia="Calibri" w:hAnsi="Helvetica Neue" w:cs="Calibri"/>
          <w:b/>
          <w:bCs/>
        </w:rPr>
        <w:t>al</w:t>
      </w:r>
      <w:r w:rsidRPr="00007F83">
        <w:rPr>
          <w:rFonts w:ascii="Helvetica Neue" w:eastAsia="Calibri" w:hAnsi="Helvetica Neue" w:cs="Calibri"/>
          <w:b/>
          <w:bCs/>
          <w:spacing w:val="3"/>
        </w:rPr>
        <w:t xml:space="preserve"> </w:t>
      </w:r>
      <w:r w:rsidRPr="00007F83">
        <w:rPr>
          <w:rFonts w:ascii="Helvetica Neue" w:eastAsia="Calibri" w:hAnsi="Helvetica Neue" w:cs="Calibri"/>
          <w:b/>
          <w:bCs/>
        </w:rPr>
        <w:t>P</w:t>
      </w:r>
      <w:r w:rsidRPr="00007F83">
        <w:rPr>
          <w:rFonts w:ascii="Helvetica Neue" w:eastAsia="Calibri" w:hAnsi="Helvetica Neue" w:cs="Calibri"/>
          <w:b/>
          <w:bCs/>
          <w:spacing w:val="-3"/>
        </w:rPr>
        <w:t>r</w:t>
      </w:r>
      <w:r w:rsidRPr="00007F83">
        <w:rPr>
          <w:rFonts w:ascii="Helvetica Neue" w:eastAsia="Calibri" w:hAnsi="Helvetica Neue" w:cs="Calibri"/>
          <w:b/>
          <w:bCs/>
        </w:rPr>
        <w:t>o</w:t>
      </w:r>
      <w:r w:rsidRPr="00007F83">
        <w:rPr>
          <w:rFonts w:ascii="Helvetica Neue" w:eastAsia="Calibri" w:hAnsi="Helvetica Neue" w:cs="Calibri"/>
          <w:b/>
          <w:bCs/>
          <w:spacing w:val="-4"/>
        </w:rPr>
        <w:t>t</w:t>
      </w:r>
      <w:r w:rsidRPr="00007F83">
        <w:rPr>
          <w:rFonts w:ascii="Helvetica Neue" w:eastAsia="Calibri" w:hAnsi="Helvetica Neue" w:cs="Calibri"/>
          <w:b/>
          <w:bCs/>
        </w:rPr>
        <w:t>ection</w:t>
      </w:r>
      <w:r w:rsidRPr="00007F83">
        <w:rPr>
          <w:rFonts w:ascii="Helvetica Neue" w:eastAsia="Calibri" w:hAnsi="Helvetica Neue" w:cs="Calibri"/>
          <w:b/>
          <w:bCs/>
          <w:spacing w:val="3"/>
        </w:rPr>
        <w:t xml:space="preserve"> </w:t>
      </w:r>
      <w:r w:rsidRPr="00007F83">
        <w:rPr>
          <w:rFonts w:ascii="Helvetica Neue" w:eastAsia="Calibri" w:hAnsi="Helvetica Neue" w:cs="Calibri"/>
          <w:b/>
          <w:bCs/>
        </w:rPr>
        <w:t>A</w:t>
      </w:r>
      <w:r w:rsidRPr="00007F83">
        <w:rPr>
          <w:rFonts w:ascii="Helvetica Neue" w:eastAsia="Calibri" w:hAnsi="Helvetica Neue" w:cs="Calibri"/>
          <w:b/>
          <w:bCs/>
          <w:spacing w:val="-3"/>
        </w:rPr>
        <w:t>g</w:t>
      </w:r>
      <w:r w:rsidRPr="00007F83">
        <w:rPr>
          <w:rFonts w:ascii="Helvetica Neue" w:eastAsia="Calibri" w:hAnsi="Helvetica Neue" w:cs="Calibri"/>
          <w:b/>
          <w:bCs/>
        </w:rPr>
        <w:t>ency</w:t>
      </w:r>
      <w:r w:rsidRPr="00007F83">
        <w:rPr>
          <w:rFonts w:ascii="Helvetica Neue" w:eastAsia="Calibri" w:hAnsi="Helvetica Neue"/>
          <w:spacing w:val="7"/>
        </w:rPr>
        <w:t xml:space="preserve"> </w:t>
      </w:r>
      <w:r w:rsidRPr="00007F83">
        <w:rPr>
          <w:rFonts w:ascii="Helvetica Neue" w:eastAsia="Calibri" w:hAnsi="Helvetica Neue"/>
          <w:spacing w:val="-8"/>
        </w:rPr>
        <w:t>(</w:t>
      </w:r>
      <w:r w:rsidRPr="00007F83">
        <w:rPr>
          <w:rFonts w:ascii="Helvetica Neue" w:eastAsia="Calibri" w:hAnsi="Helvetica Neue"/>
          <w:spacing w:val="1"/>
        </w:rPr>
        <w:t>8</w:t>
      </w:r>
      <w:r w:rsidRPr="00007F83">
        <w:rPr>
          <w:rFonts w:ascii="Helvetica Neue" w:eastAsia="Calibri" w:hAnsi="Helvetica Neue"/>
          <w:spacing w:val="4"/>
        </w:rPr>
        <w:t>0</w:t>
      </w:r>
      <w:r w:rsidRPr="00007F83">
        <w:rPr>
          <w:rFonts w:ascii="Helvetica Neue" w:eastAsia="Calibri" w:hAnsi="Helvetica Neue"/>
          <w:spacing w:val="-6"/>
        </w:rPr>
        <w:t>0</w:t>
      </w:r>
      <w:r w:rsidRPr="00007F83">
        <w:rPr>
          <w:rFonts w:ascii="Helvetica Neue" w:eastAsia="Calibri" w:hAnsi="Helvetica Neue"/>
        </w:rPr>
        <w:t>)</w:t>
      </w:r>
      <w:r w:rsidRPr="00007F83">
        <w:rPr>
          <w:rFonts w:ascii="Helvetica Neue" w:eastAsia="Calibri" w:hAnsi="Helvetica Neue"/>
          <w:spacing w:val="3"/>
        </w:rPr>
        <w:t xml:space="preserve"> </w:t>
      </w:r>
      <w:r w:rsidRPr="00007F83">
        <w:rPr>
          <w:rFonts w:ascii="Helvetica Neue" w:eastAsia="Calibri" w:hAnsi="Helvetica Neue"/>
          <w:spacing w:val="-8"/>
        </w:rPr>
        <w:t>42</w:t>
      </w:r>
      <w:r w:rsidRPr="00007F83">
        <w:rPr>
          <w:rFonts w:ascii="Helvetica Neue" w:eastAsia="Calibri" w:hAnsi="Helvetica Neue"/>
          <w:spacing w:val="6"/>
        </w:rPr>
        <w:t>6-</w:t>
      </w:r>
      <w:r w:rsidRPr="00007F83">
        <w:rPr>
          <w:rFonts w:ascii="Helvetica Neue" w:eastAsia="Calibri" w:hAnsi="Helvetica Neue"/>
          <w:spacing w:val="-10"/>
        </w:rPr>
        <w:t>4</w:t>
      </w:r>
      <w:r w:rsidRPr="00007F83">
        <w:rPr>
          <w:rFonts w:ascii="Helvetica Neue" w:eastAsia="Calibri" w:hAnsi="Helvetica Neue"/>
          <w:spacing w:val="-2"/>
        </w:rPr>
        <w:t>7</w:t>
      </w:r>
      <w:r w:rsidRPr="00007F83">
        <w:rPr>
          <w:rFonts w:ascii="Helvetica Neue" w:eastAsia="Calibri" w:hAnsi="Helvetica Neue"/>
          <w:spacing w:val="-7"/>
        </w:rPr>
        <w:t xml:space="preserve">91 </w:t>
      </w:r>
      <w:hyperlink r:id="rId74">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4"/>
            <w:u w:val="single" w:color="0079C1"/>
          </w:rPr>
          <w:t>.</w:t>
        </w:r>
        <w:r w:rsidRPr="00007F83">
          <w:rPr>
            <w:rFonts w:ascii="Helvetica Neue" w:eastAsia="Calibri" w:hAnsi="Helvetica Neue"/>
            <w:color w:val="0079C1"/>
            <w:spacing w:val="-2"/>
            <w:u w:val="single" w:color="0079C1"/>
          </w:rPr>
          <w:t>epa</w:t>
        </w:r>
        <w:r w:rsidRPr="00007F83">
          <w:rPr>
            <w:rFonts w:ascii="Helvetica Neue" w:eastAsia="Calibri" w:hAnsi="Helvetica Neue"/>
            <w:color w:val="0079C1"/>
            <w:u w:val="single" w:color="0079C1"/>
          </w:rPr>
          <w:t>.</w:t>
        </w:r>
        <w:r w:rsidRPr="00007F83">
          <w:rPr>
            <w:rFonts w:ascii="Helvetica Neue" w:eastAsia="Calibri" w:hAnsi="Helvetica Neue"/>
            <w:color w:val="0079C1"/>
            <w:spacing w:val="-5"/>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spacing w:val="-10"/>
            <w:u w:val="single" w:color="0079C1"/>
          </w:rPr>
          <w:t>v</w:t>
        </w:r>
        <w:r w:rsidRPr="00007F83">
          <w:rPr>
            <w:rFonts w:ascii="Helvetica Neue" w:eastAsia="Calibri" w:hAnsi="Helvetica Neue"/>
            <w:color w:val="0079C1"/>
            <w:spacing w:val="-12"/>
            <w:u w:val="single" w:color="0079C1"/>
          </w:rPr>
          <w:t>/</w:t>
        </w:r>
        <w:r w:rsidRPr="00007F83">
          <w:rPr>
            <w:rFonts w:ascii="Helvetica Neue" w:eastAsia="Calibri" w:hAnsi="Helvetica Neue"/>
            <w:color w:val="0079C1"/>
            <w:spacing w:val="-2"/>
            <w:u w:val="single" w:color="0079C1"/>
          </w:rPr>
          <w:t>d</w:t>
        </w:r>
        <w:r w:rsidRPr="00007F83">
          <w:rPr>
            <w:rFonts w:ascii="Helvetica Neue" w:eastAsia="Calibri" w:hAnsi="Helvetica Neue"/>
            <w:color w:val="0079C1"/>
            <w:spacing w:val="-1"/>
            <w:u w:val="single" w:color="0079C1"/>
          </w:rPr>
          <w:t>r</w:t>
        </w:r>
        <w:r w:rsidRPr="00007F83">
          <w:rPr>
            <w:rFonts w:ascii="Helvetica Neue" w:eastAsia="Calibri" w:hAnsi="Helvetica Neue"/>
            <w:color w:val="0079C1"/>
            <w:spacing w:val="-2"/>
            <w:u w:val="single" w:color="0079C1"/>
          </w:rPr>
          <w:t>ink</w:t>
        </w:r>
      </w:hyperlink>
    </w:p>
    <w:p w14:paraId="0CCDC611" w14:textId="77777777" w:rsidR="00007F83" w:rsidRPr="00007F83" w:rsidRDefault="00007F83" w:rsidP="00007F83">
      <w:pPr>
        <w:contextualSpacing/>
        <w:outlineLvl w:val="5"/>
        <w:rPr>
          <w:rFonts w:ascii="Helvetica Neue" w:eastAsia="Calibri" w:hAnsi="Helvetica Neue"/>
          <w:color w:val="0079C1"/>
          <w:u w:val="single" w:color="0079C1"/>
        </w:rPr>
      </w:pPr>
      <w:r w:rsidRPr="00007F83">
        <w:rPr>
          <w:rFonts w:ascii="Helvetica Neue" w:eastAsia="Calibri" w:hAnsi="Helvetica Neue" w:cs="Calibri"/>
          <w:b/>
          <w:bCs/>
        </w:rPr>
        <w:t>U.S. Ce</w:t>
      </w:r>
      <w:r w:rsidRPr="00007F83">
        <w:rPr>
          <w:rFonts w:ascii="Helvetica Neue" w:eastAsia="Calibri" w:hAnsi="Helvetica Neue" w:cs="Calibri"/>
          <w:b/>
          <w:bCs/>
          <w:spacing w:val="-3"/>
        </w:rPr>
        <w:t>n</w:t>
      </w:r>
      <w:r w:rsidRPr="00007F83">
        <w:rPr>
          <w:rFonts w:ascii="Helvetica Neue" w:eastAsia="Calibri" w:hAnsi="Helvetica Neue" w:cs="Calibri"/>
          <w:b/>
          <w:bCs/>
          <w:spacing w:val="-4"/>
        </w:rPr>
        <w:t>t</w:t>
      </w:r>
      <w:r w:rsidRPr="00007F83">
        <w:rPr>
          <w:rFonts w:ascii="Helvetica Neue" w:eastAsia="Calibri" w:hAnsi="Helvetica Neue" w:cs="Calibri"/>
          <w:b/>
          <w:bCs/>
        </w:rPr>
        <w:t>e</w:t>
      </w:r>
      <w:r w:rsidRPr="00007F83">
        <w:rPr>
          <w:rFonts w:ascii="Helvetica Neue" w:eastAsia="Calibri" w:hAnsi="Helvetica Neue" w:cs="Calibri"/>
          <w:b/>
          <w:bCs/>
          <w:spacing w:val="-3"/>
        </w:rPr>
        <w:t>r</w:t>
      </w:r>
      <w:r w:rsidRPr="00007F83">
        <w:rPr>
          <w:rFonts w:ascii="Helvetica Neue" w:eastAsia="Calibri" w:hAnsi="Helvetica Neue" w:cs="Calibri"/>
          <w:b/>
          <w:bCs/>
        </w:rPr>
        <w:t>s</w:t>
      </w:r>
      <w:r w:rsidRPr="00007F83">
        <w:rPr>
          <w:rFonts w:ascii="Helvetica Neue" w:eastAsia="Calibri" w:hAnsi="Helvetica Neue" w:cs="Calibri"/>
          <w:b/>
          <w:bCs/>
          <w:spacing w:val="4"/>
        </w:rPr>
        <w:t xml:space="preserve"> </w:t>
      </w:r>
      <w:r w:rsidRPr="00007F83">
        <w:rPr>
          <w:rFonts w:ascii="Helvetica Neue" w:eastAsia="Calibri" w:hAnsi="Helvetica Neue" w:cs="Calibri"/>
          <w:b/>
          <w:bCs/>
          <w:spacing w:val="-4"/>
        </w:rPr>
        <w:t>f</w:t>
      </w:r>
      <w:r w:rsidRPr="00007F83">
        <w:rPr>
          <w:rFonts w:ascii="Helvetica Neue" w:eastAsia="Calibri" w:hAnsi="Helvetica Neue" w:cs="Calibri"/>
          <w:b/>
          <w:bCs/>
        </w:rPr>
        <w:t>or</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Disease</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Co</w:t>
      </w:r>
      <w:r w:rsidRPr="00007F83">
        <w:rPr>
          <w:rFonts w:ascii="Helvetica Neue" w:eastAsia="Calibri" w:hAnsi="Helvetica Neue" w:cs="Calibri"/>
          <w:b/>
          <w:bCs/>
          <w:spacing w:val="-3"/>
        </w:rPr>
        <w:t>n</w:t>
      </w:r>
      <w:r w:rsidRPr="00007F83">
        <w:rPr>
          <w:rFonts w:ascii="Helvetica Neue" w:eastAsia="Calibri" w:hAnsi="Helvetica Neue" w:cs="Calibri"/>
          <w:b/>
          <w:bCs/>
        </w:rPr>
        <w:t>t</w:t>
      </w:r>
      <w:r w:rsidRPr="00007F83">
        <w:rPr>
          <w:rFonts w:ascii="Helvetica Neue" w:eastAsia="Calibri" w:hAnsi="Helvetica Neue" w:cs="Calibri"/>
          <w:b/>
          <w:bCs/>
          <w:spacing w:val="-3"/>
        </w:rPr>
        <w:t>r</w:t>
      </w:r>
      <w:r w:rsidRPr="00007F83">
        <w:rPr>
          <w:rFonts w:ascii="Helvetica Neue" w:eastAsia="Calibri" w:hAnsi="Helvetica Neue" w:cs="Calibri"/>
          <w:b/>
          <w:bCs/>
        </w:rPr>
        <w:t>ol</w:t>
      </w:r>
      <w:r w:rsidRPr="00007F83">
        <w:rPr>
          <w:rFonts w:ascii="Helvetica Neue" w:eastAsia="Calibri" w:hAnsi="Helvetica Neue" w:cs="Calibri"/>
          <w:b/>
          <w:bCs/>
          <w:spacing w:val="4"/>
        </w:rPr>
        <w:t xml:space="preserve"> </w:t>
      </w:r>
      <w:r w:rsidRPr="00007F83">
        <w:rPr>
          <w:rFonts w:ascii="Helvetica Neue" w:eastAsia="Calibri" w:hAnsi="Helvetica Neue" w:cs="Calibri"/>
          <w:b/>
          <w:bCs/>
        </w:rPr>
        <w:t>and</w:t>
      </w:r>
      <w:r w:rsidRPr="00007F83">
        <w:rPr>
          <w:rFonts w:ascii="Helvetica Neue" w:eastAsia="Calibri" w:hAnsi="Helvetica Neue" w:cs="Calibri"/>
          <w:b/>
          <w:bCs/>
          <w:spacing w:val="5"/>
        </w:rPr>
        <w:t xml:space="preserve"> </w:t>
      </w:r>
      <w:r w:rsidRPr="00007F83">
        <w:rPr>
          <w:rFonts w:ascii="Helvetica Neue" w:eastAsia="Calibri" w:hAnsi="Helvetica Neue" w:cs="Calibri"/>
          <w:b/>
          <w:bCs/>
        </w:rPr>
        <w:t>P</w:t>
      </w:r>
      <w:r w:rsidRPr="00007F83">
        <w:rPr>
          <w:rFonts w:ascii="Helvetica Neue" w:eastAsia="Calibri" w:hAnsi="Helvetica Neue" w:cs="Calibri"/>
          <w:b/>
          <w:bCs/>
          <w:spacing w:val="-3"/>
        </w:rPr>
        <w:t>r</w:t>
      </w:r>
      <w:r w:rsidRPr="00007F83">
        <w:rPr>
          <w:rFonts w:ascii="Helvetica Neue" w:eastAsia="Calibri" w:hAnsi="Helvetica Neue" w:cs="Calibri"/>
          <w:b/>
          <w:bCs/>
          <w:spacing w:val="-2"/>
        </w:rPr>
        <w:t>e</w:t>
      </w:r>
      <w:r w:rsidRPr="00007F83">
        <w:rPr>
          <w:rFonts w:ascii="Helvetica Neue" w:eastAsia="Calibri" w:hAnsi="Helvetica Neue" w:cs="Calibri"/>
          <w:b/>
          <w:bCs/>
          <w:spacing w:val="-3"/>
        </w:rPr>
        <w:t>v</w:t>
      </w:r>
      <w:r w:rsidRPr="00007F83">
        <w:rPr>
          <w:rFonts w:ascii="Helvetica Neue" w:eastAsia="Calibri" w:hAnsi="Helvetica Neue" w:cs="Calibri"/>
          <w:b/>
          <w:bCs/>
        </w:rPr>
        <w:t>e</w:t>
      </w:r>
      <w:r w:rsidRPr="00007F83">
        <w:rPr>
          <w:rFonts w:ascii="Helvetica Neue" w:eastAsia="Calibri" w:hAnsi="Helvetica Neue" w:cs="Calibri"/>
          <w:b/>
          <w:bCs/>
          <w:spacing w:val="-3"/>
        </w:rPr>
        <w:t>n</w:t>
      </w:r>
      <w:r w:rsidRPr="00007F83">
        <w:rPr>
          <w:rFonts w:ascii="Helvetica Neue" w:eastAsia="Calibri" w:hAnsi="Helvetica Neue" w:cs="Calibri"/>
          <w:b/>
          <w:bCs/>
        </w:rPr>
        <w:t xml:space="preserve">tion </w:t>
      </w:r>
      <w:hyperlink r:id="rId75">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4"/>
            <w:u w:val="single" w:color="0079C1"/>
          </w:rPr>
          <w:t>.</w:t>
        </w:r>
        <w:r w:rsidRPr="00007F83">
          <w:rPr>
            <w:rFonts w:ascii="Helvetica Neue" w:eastAsia="Calibri" w:hAnsi="Helvetica Neue"/>
            <w:color w:val="0079C1"/>
            <w:spacing w:val="-1"/>
            <w:u w:val="single" w:color="0079C1"/>
          </w:rPr>
          <w:t>cd</w:t>
        </w:r>
        <w:r w:rsidRPr="00007F83">
          <w:rPr>
            <w:rFonts w:ascii="Helvetica Neue" w:eastAsia="Calibri" w:hAnsi="Helvetica Neue"/>
            <w:color w:val="0079C1"/>
            <w:spacing w:val="1"/>
            <w:u w:val="single" w:color="0079C1"/>
          </w:rPr>
          <w:t>c</w:t>
        </w:r>
        <w:r w:rsidRPr="00007F83">
          <w:rPr>
            <w:rFonts w:ascii="Helvetica Neue" w:eastAsia="Calibri" w:hAnsi="Helvetica Neue"/>
            <w:color w:val="0079C1"/>
            <w:u w:val="single" w:color="0079C1"/>
          </w:rPr>
          <w:t>.</w:t>
        </w:r>
        <w:r w:rsidRPr="00007F83">
          <w:rPr>
            <w:rFonts w:ascii="Helvetica Neue" w:eastAsia="Calibri" w:hAnsi="Helvetica Neue"/>
            <w:color w:val="0079C1"/>
            <w:spacing w:val="-5"/>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spacing w:val="-10"/>
            <w:u w:val="single" w:color="0079C1"/>
          </w:rPr>
          <w:t>v</w:t>
        </w:r>
        <w:r w:rsidRPr="00007F83">
          <w:rPr>
            <w:rFonts w:ascii="Helvetica Neue" w:eastAsia="Calibri" w:hAnsi="Helvetica Neue"/>
            <w:color w:val="0079C1"/>
            <w:u w:val="single" w:color="0079C1"/>
          </w:rPr>
          <w:t>/</w:t>
        </w:r>
        <w:r w:rsidRPr="00007F83">
          <w:rPr>
            <w:rFonts w:ascii="Helvetica Neue" w:eastAsia="Calibri" w:hAnsi="Helvetica Neue"/>
            <w:color w:val="0079C1"/>
            <w:spacing w:val="-2"/>
            <w:u w:val="single" w:color="0079C1"/>
          </w:rPr>
          <w:t>h</w:t>
        </w:r>
        <w:r w:rsidRPr="00007F83">
          <w:rPr>
            <w:rFonts w:ascii="Helvetica Neue" w:eastAsia="Calibri" w:hAnsi="Helvetica Neue"/>
            <w:color w:val="0079C1"/>
            <w:spacing w:val="-5"/>
            <w:u w:val="single" w:color="0079C1"/>
          </w:rPr>
          <w:t>e</w:t>
        </w:r>
        <w:r w:rsidRPr="00007F83">
          <w:rPr>
            <w:rFonts w:ascii="Helvetica Neue" w:eastAsia="Calibri" w:hAnsi="Helvetica Neue"/>
            <w:color w:val="0079C1"/>
            <w:spacing w:val="-3"/>
            <w:u w:val="single" w:color="0079C1"/>
          </w:rPr>
          <w:t>a</w:t>
        </w:r>
        <w:r w:rsidRPr="00007F83">
          <w:rPr>
            <w:rFonts w:ascii="Helvetica Neue" w:eastAsia="Calibri" w:hAnsi="Helvetica Neue"/>
            <w:color w:val="0079C1"/>
            <w:spacing w:val="-1"/>
            <w:u w:val="single" w:color="0079C1"/>
          </w:rPr>
          <w:t>l</w:t>
        </w:r>
        <w:r w:rsidRPr="00007F83">
          <w:rPr>
            <w:rFonts w:ascii="Helvetica Neue" w:eastAsia="Calibri" w:hAnsi="Helvetica Neue"/>
            <w:color w:val="0079C1"/>
            <w:spacing w:val="-3"/>
            <w:u w:val="single" w:color="0079C1"/>
          </w:rPr>
          <w:t>t</w:t>
        </w:r>
        <w:r w:rsidRPr="00007F83">
          <w:rPr>
            <w:rFonts w:ascii="Helvetica Neue" w:eastAsia="Calibri" w:hAnsi="Helvetica Neue"/>
            <w:color w:val="0079C1"/>
            <w:spacing w:val="-4"/>
            <w:u w:val="single" w:color="0079C1"/>
          </w:rPr>
          <w:t>h</w:t>
        </w:r>
        <w:r w:rsidRPr="00007F83">
          <w:rPr>
            <w:rFonts w:ascii="Helvetica Neue" w:eastAsia="Calibri" w:hAnsi="Helvetica Neue"/>
            <w:color w:val="0079C1"/>
            <w:spacing w:val="5"/>
            <w:u w:val="single" w:color="0079C1"/>
          </w:rPr>
          <w:t>y</w:t>
        </w:r>
        <w:r w:rsidRPr="00007F83">
          <w:rPr>
            <w:rFonts w:ascii="Helvetica Neue" w:eastAsia="Calibri" w:hAnsi="Helvetica Neue"/>
            <w:color w:val="0079C1"/>
            <w:spacing w:val="-2"/>
            <w:u w:val="single" w:color="0079C1"/>
          </w:rPr>
          <w:t>wa</w:t>
        </w:r>
        <w:r w:rsidRPr="00007F83">
          <w:rPr>
            <w:rFonts w:ascii="Helvetica Neue" w:eastAsia="Calibri" w:hAnsi="Helvetica Neue"/>
            <w:color w:val="0079C1"/>
            <w:spacing w:val="-3"/>
            <w:u w:val="single" w:color="0079C1"/>
          </w:rPr>
          <w:t>t</w:t>
        </w:r>
        <w:r w:rsidRPr="00007F83">
          <w:rPr>
            <w:rFonts w:ascii="Helvetica Neue" w:eastAsia="Calibri" w:hAnsi="Helvetica Neue"/>
            <w:color w:val="0079C1"/>
            <w:spacing w:val="-2"/>
            <w:u w:val="single" w:color="0079C1"/>
          </w:rPr>
          <w:t>e</w:t>
        </w:r>
        <w:r w:rsidRPr="00007F83">
          <w:rPr>
            <w:rFonts w:ascii="Helvetica Neue" w:eastAsia="Calibri" w:hAnsi="Helvetica Neue"/>
            <w:color w:val="0079C1"/>
            <w:spacing w:val="-14"/>
            <w:u w:val="single" w:color="0079C1"/>
          </w:rPr>
          <w:t>r</w:t>
        </w:r>
        <w:r w:rsidRPr="00007F83">
          <w:rPr>
            <w:rFonts w:ascii="Helvetica Neue" w:eastAsia="Calibri" w:hAnsi="Helvetica Neue"/>
            <w:color w:val="0079C1"/>
            <w:spacing w:val="-12"/>
            <w:u w:val="single" w:color="0079C1"/>
          </w:rPr>
          <w:t>/</w:t>
        </w:r>
        <w:r w:rsidRPr="00007F83">
          <w:rPr>
            <w:rFonts w:ascii="Helvetica Neue" w:eastAsia="Calibri" w:hAnsi="Helvetica Neue"/>
            <w:color w:val="0079C1"/>
            <w:spacing w:val="-2"/>
            <w:u w:val="single" w:color="0079C1"/>
          </w:rPr>
          <w:t>d</w:t>
        </w:r>
        <w:r w:rsidRPr="00007F83">
          <w:rPr>
            <w:rFonts w:ascii="Helvetica Neue" w:eastAsia="Calibri" w:hAnsi="Helvetica Neue"/>
            <w:color w:val="0079C1"/>
            <w:spacing w:val="-1"/>
            <w:u w:val="single" w:color="0079C1"/>
          </w:rPr>
          <w:t>r</w:t>
        </w:r>
        <w:r w:rsidRPr="00007F83">
          <w:rPr>
            <w:rFonts w:ascii="Helvetica Neue" w:eastAsia="Calibri" w:hAnsi="Helvetica Neue"/>
            <w:color w:val="0079C1"/>
            <w:spacing w:val="-2"/>
            <w:u w:val="single" w:color="0079C1"/>
          </w:rPr>
          <w:t>in</w:t>
        </w:r>
        <w:r w:rsidRPr="00007F83">
          <w:rPr>
            <w:rFonts w:ascii="Helvetica Neue" w:eastAsia="Calibri" w:hAnsi="Helvetica Neue"/>
            <w:color w:val="0079C1"/>
            <w:spacing w:val="-1"/>
            <w:u w:val="single" w:color="0079C1"/>
          </w:rPr>
          <w:t>k</w:t>
        </w:r>
        <w:r w:rsidRPr="00007F83">
          <w:rPr>
            <w:rFonts w:ascii="Helvetica Neue" w:eastAsia="Calibri" w:hAnsi="Helvetica Neue"/>
            <w:color w:val="0079C1"/>
            <w:spacing w:val="-2"/>
            <w:u w:val="single" w:color="0079C1"/>
          </w:rPr>
          <w:t>i</w:t>
        </w:r>
        <w:r w:rsidRPr="00007F83">
          <w:rPr>
            <w:rFonts w:ascii="Helvetica Neue" w:eastAsia="Calibri" w:hAnsi="Helvetica Neue"/>
            <w:color w:val="0079C1"/>
            <w:spacing w:val="-1"/>
            <w:u w:val="single" w:color="0079C1"/>
          </w:rPr>
          <w:t>n</w:t>
        </w:r>
        <w:r w:rsidRPr="00007F83">
          <w:rPr>
            <w:rFonts w:ascii="Helvetica Neue" w:eastAsia="Calibri" w:hAnsi="Helvetica Neue"/>
            <w:color w:val="0079C1"/>
            <w:u w:val="single" w:color="0079C1"/>
          </w:rPr>
          <w:t>g</w:t>
        </w:r>
      </w:hyperlink>
    </w:p>
    <w:p w14:paraId="4D342E1A" w14:textId="77777777" w:rsidR="00007F83" w:rsidRPr="00007F83" w:rsidRDefault="00007F83" w:rsidP="00007F83">
      <w:pPr>
        <w:contextualSpacing/>
        <w:outlineLvl w:val="5"/>
        <w:rPr>
          <w:rFonts w:ascii="Helvetica Neue" w:eastAsia="Calibri" w:hAnsi="Helvetica Neue"/>
        </w:rPr>
      </w:pPr>
    </w:p>
    <w:p w14:paraId="65D97090" w14:textId="77777777" w:rsidR="00007F83" w:rsidRPr="00007F83" w:rsidRDefault="00007F83" w:rsidP="00007F83">
      <w:pPr>
        <w:ind w:right="-720"/>
        <w:contextualSpacing/>
        <w:rPr>
          <w:rFonts w:ascii="Helvetica Neue" w:hAnsi="Helvetica Neue" w:cs="Arial"/>
          <w:color w:val="0079C1"/>
          <w:spacing w:val="4"/>
          <w:u w:val="single" w:color="0079C1"/>
        </w:rPr>
      </w:pPr>
      <w:r w:rsidRPr="00007F83">
        <w:rPr>
          <w:rFonts w:ascii="Helvetica Neue" w:hAnsi="Helvetica Neue" w:cs="Arial"/>
          <w:color w:val="0079C1"/>
          <w:spacing w:val="20"/>
          <w:sz w:val="28"/>
          <w:szCs w:val="28"/>
        </w:rPr>
        <w:t>Household Chemicals</w:t>
      </w:r>
    </w:p>
    <w:p w14:paraId="61C02B56" w14:textId="77777777" w:rsidR="00007F83" w:rsidRPr="00007F83" w:rsidRDefault="00007F83" w:rsidP="00007F83">
      <w:pPr>
        <w:ind w:right="-1440"/>
        <w:contextualSpacing/>
        <w:rPr>
          <w:rFonts w:ascii="Helvetica Neue" w:hAnsi="Helvetica Neue"/>
          <w:color w:val="0079C1"/>
          <w:spacing w:val="4"/>
          <w:u w:val="single" w:color="0079C1"/>
        </w:rPr>
      </w:pPr>
      <w:r w:rsidRPr="00007F83">
        <w:rPr>
          <w:rFonts w:ascii="Helvetica Neue" w:hAnsi="Helvetica Neue"/>
          <w:b/>
          <w:color w:val="000000" w:themeColor="text1"/>
          <w:spacing w:val="4"/>
        </w:rPr>
        <w:t>U.S. E</w:t>
      </w:r>
      <w:r w:rsidRPr="00007F83">
        <w:rPr>
          <w:rFonts w:ascii="Helvetica Neue" w:eastAsia="Calibri" w:hAnsi="Helvetica Neue" w:cs="Calibri"/>
          <w:b/>
          <w:bCs/>
          <w:color w:val="000000" w:themeColor="text1"/>
          <w:spacing w:val="-4"/>
        </w:rPr>
        <w:t>n</w:t>
      </w:r>
      <w:r w:rsidRPr="00007F83">
        <w:rPr>
          <w:rFonts w:ascii="Helvetica Neue" w:eastAsia="Calibri" w:hAnsi="Helvetica Neue" w:cs="Calibri"/>
          <w:b/>
          <w:bCs/>
          <w:color w:val="000000" w:themeColor="text1"/>
        </w:rPr>
        <w:t>vi</w:t>
      </w:r>
      <w:r w:rsidRPr="00007F83">
        <w:rPr>
          <w:rFonts w:ascii="Helvetica Neue" w:eastAsia="Calibri" w:hAnsi="Helvetica Neue" w:cs="Calibri"/>
          <w:b/>
          <w:bCs/>
          <w:color w:val="000000" w:themeColor="text1"/>
          <w:spacing w:val="-3"/>
        </w:rPr>
        <w:t>r</w:t>
      </w:r>
      <w:r w:rsidRPr="00007F83">
        <w:rPr>
          <w:rFonts w:ascii="Helvetica Neue" w:eastAsia="Calibri" w:hAnsi="Helvetica Neue" w:cs="Calibri"/>
          <w:b/>
          <w:bCs/>
          <w:color w:val="000000" w:themeColor="text1"/>
        </w:rPr>
        <w:t>onme</w:t>
      </w:r>
      <w:r w:rsidRPr="00007F83">
        <w:rPr>
          <w:rFonts w:ascii="Helvetica Neue" w:eastAsia="Calibri" w:hAnsi="Helvetica Neue" w:cs="Calibri"/>
          <w:b/>
          <w:bCs/>
          <w:color w:val="000000" w:themeColor="text1"/>
          <w:spacing w:val="-3"/>
        </w:rPr>
        <w:t>nt</w:t>
      </w:r>
      <w:r w:rsidRPr="00007F83">
        <w:rPr>
          <w:rFonts w:ascii="Helvetica Neue" w:eastAsia="Calibri" w:hAnsi="Helvetica Neue" w:cs="Calibri"/>
          <w:b/>
          <w:bCs/>
          <w:color w:val="000000" w:themeColor="text1"/>
        </w:rPr>
        <w:t>al</w:t>
      </w:r>
      <w:r w:rsidRPr="00007F83">
        <w:rPr>
          <w:rFonts w:ascii="Helvetica Neue" w:eastAsia="Calibri" w:hAnsi="Helvetica Neue" w:cs="Calibri"/>
          <w:b/>
          <w:bCs/>
          <w:color w:val="000000" w:themeColor="text1"/>
          <w:spacing w:val="3"/>
        </w:rPr>
        <w:t xml:space="preserve"> </w:t>
      </w:r>
      <w:r w:rsidRPr="00007F83">
        <w:rPr>
          <w:rFonts w:ascii="Helvetica Neue" w:eastAsia="Calibri" w:hAnsi="Helvetica Neue" w:cs="Calibri"/>
          <w:b/>
          <w:bCs/>
        </w:rPr>
        <w:t>P</w:t>
      </w:r>
      <w:r w:rsidRPr="00007F83">
        <w:rPr>
          <w:rFonts w:ascii="Helvetica Neue" w:eastAsia="Calibri" w:hAnsi="Helvetica Neue" w:cs="Calibri"/>
          <w:b/>
          <w:bCs/>
          <w:spacing w:val="-3"/>
        </w:rPr>
        <w:t>r</w:t>
      </w:r>
      <w:r w:rsidRPr="00007F83">
        <w:rPr>
          <w:rFonts w:ascii="Helvetica Neue" w:eastAsia="Calibri" w:hAnsi="Helvetica Neue" w:cs="Calibri"/>
          <w:b/>
          <w:bCs/>
        </w:rPr>
        <w:t>o</w:t>
      </w:r>
      <w:r w:rsidRPr="00007F83">
        <w:rPr>
          <w:rFonts w:ascii="Helvetica Neue" w:eastAsia="Calibri" w:hAnsi="Helvetica Neue" w:cs="Calibri"/>
          <w:b/>
          <w:bCs/>
          <w:spacing w:val="-4"/>
        </w:rPr>
        <w:t>t</w:t>
      </w:r>
      <w:r w:rsidRPr="00007F83">
        <w:rPr>
          <w:rFonts w:ascii="Helvetica Neue" w:eastAsia="Calibri" w:hAnsi="Helvetica Neue" w:cs="Calibri"/>
          <w:b/>
          <w:bCs/>
        </w:rPr>
        <w:t>ection</w:t>
      </w:r>
      <w:r w:rsidRPr="00007F83">
        <w:rPr>
          <w:rFonts w:ascii="Helvetica Neue" w:eastAsia="Calibri" w:hAnsi="Helvetica Neue" w:cs="Calibri"/>
          <w:b/>
          <w:bCs/>
          <w:spacing w:val="3"/>
        </w:rPr>
        <w:t xml:space="preserve"> </w:t>
      </w:r>
      <w:r w:rsidRPr="00007F83">
        <w:rPr>
          <w:rFonts w:ascii="Helvetica Neue" w:eastAsia="Calibri" w:hAnsi="Helvetica Neue" w:cs="Calibri"/>
          <w:b/>
          <w:bCs/>
        </w:rPr>
        <w:t>A</w:t>
      </w:r>
      <w:r w:rsidRPr="00007F83">
        <w:rPr>
          <w:rFonts w:ascii="Helvetica Neue" w:eastAsia="Calibri" w:hAnsi="Helvetica Neue" w:cs="Calibri"/>
          <w:b/>
          <w:bCs/>
          <w:spacing w:val="-3"/>
        </w:rPr>
        <w:t>g</w:t>
      </w:r>
      <w:r w:rsidRPr="00007F83">
        <w:rPr>
          <w:rFonts w:ascii="Helvetica Neue" w:eastAsia="Calibri" w:hAnsi="Helvetica Neue" w:cs="Calibri"/>
          <w:b/>
          <w:bCs/>
        </w:rPr>
        <w:t xml:space="preserve">ency </w:t>
      </w:r>
      <w:r w:rsidRPr="00007F83">
        <w:rPr>
          <w:rFonts w:ascii="Helvetica Neue" w:eastAsia="Calibri" w:hAnsi="Helvetica Neue" w:cs="Calibri"/>
          <w:color w:val="0079C1"/>
          <w:spacing w:val="4"/>
          <w:u w:val="single" w:color="0079C1"/>
        </w:rPr>
        <w:t>ww</w:t>
      </w:r>
      <w:r w:rsidRPr="00007F83">
        <w:rPr>
          <w:rFonts w:ascii="Helvetica Neue" w:eastAsia="Calibri" w:hAnsi="Helvetica Neue" w:cs="Calibri"/>
          <w:color w:val="0079C1"/>
          <w:spacing w:val="-11"/>
          <w:u w:val="single" w:color="0079C1"/>
        </w:rPr>
        <w:t>w</w:t>
      </w:r>
      <w:r w:rsidRPr="00007F83">
        <w:rPr>
          <w:rFonts w:ascii="Helvetica Neue" w:eastAsia="Calibri" w:hAnsi="Helvetica Neue" w:cs="Calibri"/>
          <w:color w:val="0079C1"/>
          <w:spacing w:val="-4"/>
          <w:u w:val="single" w:color="0079C1"/>
        </w:rPr>
        <w:t>.</w:t>
      </w:r>
      <w:r w:rsidRPr="00007F83">
        <w:rPr>
          <w:rFonts w:ascii="Helvetica Neue" w:eastAsia="Calibri" w:hAnsi="Helvetica Neue" w:cs="Calibri"/>
          <w:color w:val="0079C1"/>
          <w:spacing w:val="-2"/>
          <w:u w:val="single" w:color="0079C1"/>
        </w:rPr>
        <w:t>epa</w:t>
      </w:r>
      <w:r w:rsidRPr="00007F83">
        <w:rPr>
          <w:rFonts w:ascii="Helvetica Neue" w:eastAsia="Calibri" w:hAnsi="Helvetica Neue" w:cs="Calibri"/>
          <w:color w:val="0079C1"/>
          <w:u w:val="single" w:color="0079C1"/>
        </w:rPr>
        <w:t>.</w:t>
      </w:r>
      <w:r w:rsidRPr="00007F83">
        <w:rPr>
          <w:rFonts w:ascii="Helvetica Neue" w:eastAsia="Calibri" w:hAnsi="Helvetica Neue" w:cs="Calibri"/>
          <w:color w:val="0079C1"/>
          <w:spacing w:val="-4"/>
          <w:u w:val="single" w:color="0079C1"/>
        </w:rPr>
        <w:t>g</w:t>
      </w:r>
      <w:r w:rsidRPr="00007F83">
        <w:rPr>
          <w:rFonts w:ascii="Helvetica Neue" w:eastAsia="Calibri" w:hAnsi="Helvetica Neue" w:cs="Calibri"/>
          <w:color w:val="0079C1"/>
          <w:spacing w:val="-3"/>
          <w:u w:val="single" w:color="0079C1"/>
        </w:rPr>
        <w:t>o</w:t>
      </w:r>
      <w:r w:rsidRPr="00007F83">
        <w:rPr>
          <w:rFonts w:ascii="Helvetica Neue" w:eastAsia="Calibri" w:hAnsi="Helvetica Neue" w:cs="Calibri"/>
          <w:color w:val="0079C1"/>
          <w:spacing w:val="-9"/>
          <w:u w:val="single" w:color="0079C1"/>
        </w:rPr>
        <w:t>v/</w:t>
      </w:r>
      <w:r w:rsidRPr="00007F83">
        <w:rPr>
          <w:rFonts w:ascii="Helvetica Neue" w:eastAsia="Calibri" w:hAnsi="Helvetica Neue" w:cs="Calibri"/>
          <w:color w:val="0079C1"/>
          <w:u w:val="single" w:color="0079C1"/>
        </w:rPr>
        <w:t>p</w:t>
      </w:r>
      <w:r w:rsidRPr="00007F83">
        <w:rPr>
          <w:rFonts w:ascii="Helvetica Neue" w:eastAsia="Calibri" w:hAnsi="Helvetica Neue" w:cs="Calibri"/>
          <w:color w:val="0079C1"/>
          <w:spacing w:val="-2"/>
          <w:u w:val="single" w:color="0079C1"/>
        </w:rPr>
        <w:t>e</w:t>
      </w:r>
      <w:r w:rsidRPr="00007F83">
        <w:rPr>
          <w:rFonts w:ascii="Helvetica Neue" w:eastAsia="Calibri" w:hAnsi="Helvetica Neue" w:cs="Calibri"/>
          <w:color w:val="0079C1"/>
          <w:spacing w:val="1"/>
          <w:u w:val="single" w:color="0079C1"/>
        </w:rPr>
        <w:t>s</w:t>
      </w:r>
      <w:r w:rsidRPr="00007F83">
        <w:rPr>
          <w:rFonts w:ascii="Helvetica Neue" w:eastAsia="Calibri" w:hAnsi="Helvetica Neue" w:cs="Calibri"/>
          <w:color w:val="0079C1"/>
          <w:u w:val="single" w:color="0079C1"/>
        </w:rPr>
        <w:t>t</w:t>
      </w:r>
      <w:r w:rsidRPr="00007F83">
        <w:rPr>
          <w:rFonts w:ascii="Helvetica Neue" w:eastAsia="Calibri" w:hAnsi="Helvetica Neue" w:cs="Calibri"/>
          <w:color w:val="0079C1"/>
          <w:spacing w:val="-1"/>
          <w:u w:val="single" w:color="0079C1"/>
        </w:rPr>
        <w:t>icid</w:t>
      </w:r>
      <w:r w:rsidRPr="00007F83">
        <w:rPr>
          <w:rFonts w:ascii="Helvetica Neue" w:eastAsia="Calibri" w:hAnsi="Helvetica Neue" w:cs="Calibri"/>
          <w:color w:val="0079C1"/>
          <w:spacing w:val="-2"/>
          <w:u w:val="single" w:color="0079C1"/>
        </w:rPr>
        <w:t>e</w:t>
      </w:r>
      <w:r w:rsidRPr="00007F83">
        <w:rPr>
          <w:rFonts w:ascii="Helvetica Neue" w:eastAsia="Calibri" w:hAnsi="Helvetica Neue" w:cs="Calibri"/>
          <w:color w:val="0079C1"/>
          <w:spacing w:val="-3"/>
          <w:u w:val="single" w:color="0079C1"/>
        </w:rPr>
        <w:t>s</w:t>
      </w:r>
      <w:r w:rsidRPr="00007F83">
        <w:rPr>
          <w:rFonts w:ascii="Helvetica Neue" w:eastAsia="Calibri" w:hAnsi="Helvetica Neue" w:cs="Calibri"/>
          <w:color w:val="0079C1"/>
          <w:spacing w:val="-9"/>
          <w:u w:val="single" w:color="0079C1"/>
        </w:rPr>
        <w:t>/</w:t>
      </w:r>
      <w:r w:rsidRPr="00007F83">
        <w:rPr>
          <w:rFonts w:ascii="Helvetica Neue" w:eastAsia="Calibri" w:hAnsi="Helvetica Neue" w:cs="Calibri"/>
          <w:color w:val="0079C1"/>
          <w:spacing w:val="-2"/>
          <w:u w:val="single" w:color="0079C1"/>
        </w:rPr>
        <w:t>r</w:t>
      </w:r>
      <w:r w:rsidRPr="00007F83">
        <w:rPr>
          <w:rFonts w:ascii="Helvetica Neue" w:eastAsia="Calibri" w:hAnsi="Helvetica Neue" w:cs="Calibri"/>
          <w:color w:val="0079C1"/>
          <w:spacing w:val="-1"/>
          <w:u w:val="single" w:color="0079C1"/>
        </w:rPr>
        <w:t>e</w:t>
      </w:r>
      <w:r w:rsidRPr="00007F83">
        <w:rPr>
          <w:rFonts w:ascii="Helvetica Neue" w:eastAsia="Calibri" w:hAnsi="Helvetica Neue" w:cs="Calibri"/>
          <w:color w:val="0079C1"/>
          <w:spacing w:val="-2"/>
          <w:u w:val="single" w:color="0079C1"/>
        </w:rPr>
        <w:t>gula</w:t>
      </w:r>
      <w:r w:rsidRPr="00007F83">
        <w:rPr>
          <w:rFonts w:ascii="Helvetica Neue" w:eastAsia="Calibri" w:hAnsi="Helvetica Neue" w:cs="Calibri"/>
          <w:color w:val="0079C1"/>
          <w:u w:val="single" w:color="0079C1"/>
        </w:rPr>
        <w:t>t</w:t>
      </w:r>
      <w:r w:rsidRPr="00007F83">
        <w:rPr>
          <w:rFonts w:ascii="Helvetica Neue" w:eastAsia="Calibri" w:hAnsi="Helvetica Neue" w:cs="Calibri"/>
          <w:color w:val="0079C1"/>
          <w:spacing w:val="-3"/>
          <w:u w:val="single" w:color="0079C1"/>
        </w:rPr>
        <w:t>i</w:t>
      </w:r>
      <w:r w:rsidRPr="00007F83">
        <w:rPr>
          <w:rFonts w:ascii="Helvetica Neue" w:eastAsia="Calibri" w:hAnsi="Helvetica Neue" w:cs="Calibri"/>
          <w:color w:val="0079C1"/>
          <w:spacing w:val="-1"/>
          <w:u w:val="single" w:color="0079C1"/>
        </w:rPr>
        <w:t>n</w:t>
      </w:r>
      <w:r w:rsidRPr="00007F83">
        <w:rPr>
          <w:rFonts w:ascii="Helvetica Neue" w:eastAsia="Calibri" w:hAnsi="Helvetica Neue" w:cs="Calibri"/>
          <w:color w:val="0079C1"/>
          <w:spacing w:val="4"/>
          <w:u w:val="single" w:color="0079C1"/>
        </w:rPr>
        <w:t>g</w:t>
      </w:r>
      <w:r w:rsidRPr="00007F83">
        <w:rPr>
          <w:rFonts w:ascii="Helvetica Neue" w:eastAsia="Calibri" w:hAnsi="Helvetica Neue" w:cs="Calibri"/>
          <w:color w:val="0079C1"/>
          <w:u w:val="single" w:color="0079C1"/>
        </w:rPr>
        <w:t>/</w:t>
      </w:r>
      <w:r w:rsidRPr="00007F83">
        <w:rPr>
          <w:rFonts w:ascii="Helvetica Neue" w:eastAsia="Calibri" w:hAnsi="Helvetica Neue" w:cs="Calibri"/>
          <w:color w:val="0079C1"/>
          <w:spacing w:val="-2"/>
          <w:u w:val="single" w:color="0079C1"/>
        </w:rPr>
        <w:t>l</w:t>
      </w:r>
      <w:r w:rsidRPr="00007F83">
        <w:rPr>
          <w:rFonts w:ascii="Helvetica Neue" w:eastAsia="Calibri" w:hAnsi="Helvetica Neue" w:cs="Calibri"/>
          <w:color w:val="0079C1"/>
          <w:spacing w:val="-3"/>
          <w:u w:val="single" w:color="0079C1"/>
        </w:rPr>
        <w:t>a</w:t>
      </w:r>
      <w:r w:rsidRPr="00007F83">
        <w:rPr>
          <w:rFonts w:ascii="Helvetica Neue" w:eastAsia="Calibri" w:hAnsi="Helvetica Neue" w:cs="Calibri"/>
          <w:color w:val="0079C1"/>
          <w:u w:val="single" w:color="0079C1"/>
        </w:rPr>
        <w:t>b</w:t>
      </w:r>
      <w:r w:rsidRPr="00007F83">
        <w:rPr>
          <w:rFonts w:ascii="Helvetica Neue" w:eastAsia="Calibri" w:hAnsi="Helvetica Neue" w:cs="Calibri"/>
          <w:color w:val="0079C1"/>
          <w:spacing w:val="-2"/>
          <w:u w:val="single" w:color="0079C1"/>
        </w:rPr>
        <w:t>el</w:t>
      </w:r>
      <w:r w:rsidRPr="00007F83">
        <w:rPr>
          <w:rFonts w:ascii="Helvetica Neue" w:eastAsia="Calibri" w:hAnsi="Helvetica Neue" w:cs="Calibri"/>
          <w:color w:val="0079C1"/>
          <w:spacing w:val="-3"/>
          <w:u w:val="single" w:color="0079C1"/>
        </w:rPr>
        <w:t>s</w:t>
      </w:r>
      <w:r w:rsidRPr="00007F83">
        <w:rPr>
          <w:rFonts w:ascii="Helvetica Neue" w:eastAsia="Calibri" w:hAnsi="Helvetica Neue" w:cs="Calibri"/>
          <w:color w:val="0079C1"/>
          <w:u w:val="single" w:color="0079C1"/>
        </w:rPr>
        <w:t>/</w:t>
      </w:r>
      <w:hyperlink r:id="rId76">
        <w:r w:rsidRPr="00007F83">
          <w:rPr>
            <w:rFonts w:ascii="Helvetica Neue" w:eastAsia="Calibri" w:hAnsi="Helvetica Neue"/>
            <w:color w:val="0079C1"/>
            <w:spacing w:val="-1"/>
            <w:u w:val="single" w:color="0079C1"/>
          </w:rPr>
          <w:t>co</w:t>
        </w:r>
        <w:r w:rsidRPr="00007F83">
          <w:rPr>
            <w:rFonts w:ascii="Helvetica Neue" w:eastAsia="Calibri" w:hAnsi="Helvetica Neue"/>
            <w:color w:val="0079C1"/>
            <w:spacing w:val="-2"/>
            <w:u w:val="single" w:color="0079C1"/>
          </w:rPr>
          <w:t>n</w:t>
        </w:r>
        <w:r w:rsidRPr="00007F83">
          <w:rPr>
            <w:rFonts w:ascii="Helvetica Neue" w:eastAsia="Calibri" w:hAnsi="Helvetica Neue"/>
            <w:color w:val="0079C1"/>
            <w:spacing w:val="-3"/>
            <w:u w:val="single" w:color="0079C1"/>
          </w:rPr>
          <w:t>s</w:t>
        </w:r>
        <w:r w:rsidRPr="00007F83">
          <w:rPr>
            <w:rFonts w:ascii="Helvetica Neue" w:eastAsia="Calibri" w:hAnsi="Helvetica Neue"/>
            <w:color w:val="0079C1"/>
            <w:spacing w:val="-2"/>
            <w:u w:val="single" w:color="0079C1"/>
          </w:rPr>
          <w:t>ume</w:t>
        </w:r>
        <w:r w:rsidRPr="00007F83">
          <w:rPr>
            <w:rFonts w:ascii="Helvetica Neue" w:eastAsia="Calibri" w:hAnsi="Helvetica Neue"/>
            <w:color w:val="0079C1"/>
            <w:spacing w:val="-11"/>
            <w:u w:val="single" w:color="0079C1"/>
          </w:rPr>
          <w:t>r</w:t>
        </w:r>
        <w:r w:rsidRPr="00007F83">
          <w:rPr>
            <w:rFonts w:ascii="Helvetica Neue" w:eastAsia="Calibri" w:hAnsi="Helvetica Neue"/>
            <w:color w:val="0079C1"/>
            <w:spacing w:val="1"/>
            <w:u w:val="single" w:color="0079C1"/>
          </w:rPr>
          <w:t>-</w:t>
        </w:r>
        <w:r w:rsidRPr="00007F83">
          <w:rPr>
            <w:rFonts w:ascii="Helvetica Neue" w:eastAsia="Calibri" w:hAnsi="Helvetica Neue"/>
            <w:color w:val="0079C1"/>
            <w:spacing w:val="-2"/>
            <w:u w:val="single" w:color="0079C1"/>
          </w:rPr>
          <w:t>l</w:t>
        </w:r>
        <w:r w:rsidRPr="00007F83">
          <w:rPr>
            <w:rFonts w:ascii="Helvetica Neue" w:eastAsia="Calibri" w:hAnsi="Helvetica Neue"/>
            <w:color w:val="0079C1"/>
            <w:spacing w:val="-3"/>
            <w:u w:val="single" w:color="0079C1"/>
          </w:rPr>
          <w:t>a</w:t>
        </w:r>
        <w:r w:rsidRPr="00007F83">
          <w:rPr>
            <w:rFonts w:ascii="Helvetica Neue" w:eastAsia="Calibri" w:hAnsi="Helvetica Neue"/>
            <w:color w:val="0079C1"/>
            <w:u w:val="single" w:color="0079C1"/>
          </w:rPr>
          <w:t>b</w:t>
        </w:r>
        <w:r w:rsidRPr="00007F83">
          <w:rPr>
            <w:rFonts w:ascii="Helvetica Neue" w:eastAsia="Calibri" w:hAnsi="Helvetica Neue"/>
            <w:color w:val="0079C1"/>
            <w:spacing w:val="-2"/>
            <w:u w:val="single" w:color="0079C1"/>
          </w:rPr>
          <w:t>eli</w:t>
        </w:r>
        <w:r w:rsidRPr="00007F83">
          <w:rPr>
            <w:rFonts w:ascii="Helvetica Neue" w:eastAsia="Calibri" w:hAnsi="Helvetica Neue"/>
            <w:color w:val="0079C1"/>
            <w:spacing w:val="-1"/>
            <w:u w:val="single" w:color="0079C1"/>
          </w:rPr>
          <w:t>n</w:t>
        </w:r>
        <w:r w:rsidRPr="00007F83">
          <w:rPr>
            <w:rFonts w:ascii="Helvetica Neue" w:eastAsia="Calibri" w:hAnsi="Helvetica Neue"/>
            <w:color w:val="0079C1"/>
            <w:spacing w:val="-3"/>
            <w:u w:val="single" w:color="0079C1"/>
          </w:rPr>
          <w:t>g</w:t>
        </w:r>
        <w:r w:rsidRPr="00007F83">
          <w:rPr>
            <w:rFonts w:ascii="Helvetica Neue" w:eastAsia="Calibri" w:hAnsi="Helvetica Neue"/>
            <w:color w:val="0079C1"/>
            <w:spacing w:val="-2"/>
            <w:u w:val="single" w:color="0079C1"/>
          </w:rPr>
          <w:t>.</w:t>
        </w:r>
        <w:r w:rsidRPr="00007F83">
          <w:rPr>
            <w:rFonts w:ascii="Helvetica Neue" w:eastAsia="Calibri" w:hAnsi="Helvetica Neue"/>
            <w:color w:val="0079C1"/>
            <w:spacing w:val="-3"/>
            <w:u w:val="single" w:color="0079C1"/>
          </w:rPr>
          <w:t>ht</w:t>
        </w:r>
        <w:r w:rsidRPr="00007F83">
          <w:rPr>
            <w:rFonts w:ascii="Helvetica Neue" w:eastAsia="Calibri" w:hAnsi="Helvetica Neue"/>
            <w:color w:val="0079C1"/>
            <w:u w:val="single" w:color="0079C1"/>
          </w:rPr>
          <w:t>m</w:t>
        </w:r>
      </w:hyperlink>
    </w:p>
    <w:p w14:paraId="244B7915" w14:textId="77777777" w:rsidR="00007F83" w:rsidRPr="00007F83" w:rsidRDefault="00007F83" w:rsidP="00007F83">
      <w:pPr>
        <w:contextualSpacing/>
        <w:outlineLvl w:val="5"/>
        <w:rPr>
          <w:rFonts w:ascii="Helvetica Neue" w:eastAsia="Calibri" w:hAnsi="Helvetica Neue"/>
          <w:spacing w:val="-2"/>
        </w:rPr>
      </w:pPr>
      <w:r w:rsidRPr="00007F83">
        <w:rPr>
          <w:rFonts w:ascii="Helvetica Neue" w:eastAsia="Calibri" w:hAnsi="Helvetica Neue"/>
          <w:b/>
          <w:bCs/>
          <w:spacing w:val="-4"/>
        </w:rPr>
        <w:t>P</w:t>
      </w:r>
      <w:r w:rsidRPr="00007F83">
        <w:rPr>
          <w:rFonts w:ascii="Helvetica Neue" w:eastAsia="Calibri" w:hAnsi="Helvetica Neue"/>
          <w:b/>
          <w:bCs/>
        </w:rPr>
        <w:t>oison</w:t>
      </w:r>
      <w:r w:rsidRPr="00007F83">
        <w:rPr>
          <w:rFonts w:ascii="Helvetica Neue" w:eastAsia="Calibri" w:hAnsi="Helvetica Neue"/>
          <w:b/>
          <w:bCs/>
          <w:spacing w:val="-1"/>
        </w:rPr>
        <w:t xml:space="preserve"> </w:t>
      </w:r>
      <w:r w:rsidRPr="00007F83">
        <w:rPr>
          <w:rFonts w:ascii="Helvetica Neue" w:eastAsia="Calibri" w:hAnsi="Helvetica Neue"/>
          <w:b/>
          <w:bCs/>
        </w:rPr>
        <w:t>Co</w:t>
      </w:r>
      <w:r w:rsidRPr="00007F83">
        <w:rPr>
          <w:rFonts w:ascii="Helvetica Neue" w:eastAsia="Calibri" w:hAnsi="Helvetica Neue"/>
          <w:b/>
          <w:bCs/>
          <w:spacing w:val="-3"/>
        </w:rPr>
        <w:t>n</w:t>
      </w:r>
      <w:r w:rsidRPr="00007F83">
        <w:rPr>
          <w:rFonts w:ascii="Helvetica Neue" w:eastAsia="Calibri" w:hAnsi="Helvetica Neue"/>
          <w:b/>
          <w:bCs/>
        </w:rPr>
        <w:t>t</w:t>
      </w:r>
      <w:r w:rsidRPr="00007F83">
        <w:rPr>
          <w:rFonts w:ascii="Helvetica Neue" w:eastAsia="Calibri" w:hAnsi="Helvetica Neue"/>
          <w:b/>
          <w:bCs/>
          <w:spacing w:val="-3"/>
        </w:rPr>
        <w:t>r</w:t>
      </w:r>
      <w:r w:rsidRPr="00007F83">
        <w:rPr>
          <w:rFonts w:ascii="Helvetica Neue" w:eastAsia="Calibri" w:hAnsi="Helvetica Neue"/>
          <w:b/>
          <w:bCs/>
        </w:rPr>
        <w:t>ol</w:t>
      </w:r>
      <w:r w:rsidRPr="00007F83">
        <w:rPr>
          <w:rFonts w:ascii="Helvetica Neue" w:eastAsia="Calibri" w:hAnsi="Helvetica Neue"/>
          <w:b/>
          <w:bCs/>
          <w:spacing w:val="-1"/>
        </w:rPr>
        <w:t xml:space="preserve"> </w:t>
      </w:r>
      <w:r w:rsidRPr="00007F83">
        <w:rPr>
          <w:rFonts w:ascii="Helvetica Neue" w:eastAsia="Calibri" w:hAnsi="Helvetica Neue"/>
          <w:b/>
          <w:bCs/>
        </w:rPr>
        <w:t>Ce</w:t>
      </w:r>
      <w:r w:rsidRPr="00007F83">
        <w:rPr>
          <w:rFonts w:ascii="Helvetica Neue" w:eastAsia="Calibri" w:hAnsi="Helvetica Neue"/>
          <w:b/>
          <w:bCs/>
          <w:spacing w:val="-3"/>
        </w:rPr>
        <w:t>nt</w:t>
      </w:r>
      <w:r w:rsidRPr="00007F83">
        <w:rPr>
          <w:rFonts w:ascii="Helvetica Neue" w:eastAsia="Calibri" w:hAnsi="Helvetica Neue"/>
          <w:b/>
          <w:bCs/>
        </w:rPr>
        <w:t xml:space="preserve">er </w:t>
      </w:r>
      <w:r w:rsidRPr="00007F83">
        <w:rPr>
          <w:rFonts w:ascii="Helvetica Neue" w:eastAsia="Calibri" w:hAnsi="Helvetica Neue"/>
          <w:spacing w:val="-8"/>
        </w:rPr>
        <w:t>(</w:t>
      </w:r>
      <w:r w:rsidRPr="00007F83">
        <w:rPr>
          <w:rFonts w:ascii="Helvetica Neue" w:eastAsia="Calibri" w:hAnsi="Helvetica Neue"/>
          <w:spacing w:val="1"/>
        </w:rPr>
        <w:t>8</w:t>
      </w:r>
      <w:r w:rsidRPr="00007F83">
        <w:rPr>
          <w:rFonts w:ascii="Helvetica Neue" w:eastAsia="Calibri" w:hAnsi="Helvetica Neue"/>
          <w:spacing w:val="4"/>
        </w:rPr>
        <w:t>0</w:t>
      </w:r>
      <w:r w:rsidRPr="00007F83">
        <w:rPr>
          <w:rFonts w:ascii="Helvetica Neue" w:eastAsia="Calibri" w:hAnsi="Helvetica Neue"/>
          <w:spacing w:val="-6"/>
        </w:rPr>
        <w:t>0</w:t>
      </w:r>
      <w:r w:rsidRPr="00007F83">
        <w:rPr>
          <w:rFonts w:ascii="Helvetica Neue" w:eastAsia="Calibri" w:hAnsi="Helvetica Neue"/>
        </w:rPr>
        <w:t>)</w:t>
      </w:r>
      <w:r w:rsidRPr="00007F83">
        <w:rPr>
          <w:rFonts w:ascii="Helvetica Neue" w:eastAsia="Calibri" w:hAnsi="Helvetica Neue"/>
          <w:spacing w:val="1"/>
        </w:rPr>
        <w:t xml:space="preserve"> </w:t>
      </w:r>
      <w:r w:rsidRPr="00007F83">
        <w:rPr>
          <w:rFonts w:ascii="Helvetica Neue" w:eastAsia="Calibri" w:hAnsi="Helvetica Neue"/>
          <w:spacing w:val="-2"/>
        </w:rPr>
        <w:t>22</w:t>
      </w:r>
      <w:r w:rsidRPr="00007F83">
        <w:rPr>
          <w:rFonts w:ascii="Helvetica Neue" w:eastAsia="Calibri" w:hAnsi="Helvetica Neue"/>
          <w:spacing w:val="-9"/>
        </w:rPr>
        <w:t>2</w:t>
      </w:r>
      <w:r w:rsidRPr="00007F83">
        <w:rPr>
          <w:rFonts w:ascii="Helvetica Neue" w:eastAsia="Calibri" w:hAnsi="Helvetica Neue"/>
          <w:spacing w:val="-16"/>
        </w:rPr>
        <w:t>-</w:t>
      </w:r>
      <w:r w:rsidRPr="00007F83">
        <w:rPr>
          <w:rFonts w:ascii="Helvetica Neue" w:eastAsia="Calibri" w:hAnsi="Helvetica Neue"/>
          <w:spacing w:val="-2"/>
        </w:rPr>
        <w:t>1222</w:t>
      </w:r>
    </w:p>
    <w:p w14:paraId="7E70D140" w14:textId="77777777" w:rsidR="00007F83" w:rsidRPr="00007F83" w:rsidRDefault="00007F83" w:rsidP="00007F83">
      <w:pPr>
        <w:contextualSpacing/>
        <w:outlineLvl w:val="5"/>
        <w:rPr>
          <w:rFonts w:ascii="Helvetica Neue" w:eastAsia="Calibri" w:hAnsi="Helvetica Neue"/>
          <w:color w:val="0079C1"/>
          <w:u w:val="single" w:color="0079C1"/>
        </w:rPr>
      </w:pPr>
      <w:r w:rsidRPr="00007F83">
        <w:rPr>
          <w:rFonts w:ascii="Helvetica Neue" w:eastAsia="Calibri" w:hAnsi="Helvetica Neue"/>
          <w:b/>
          <w:bCs/>
        </w:rPr>
        <w:t>Household</w:t>
      </w:r>
      <w:r w:rsidRPr="00007F83">
        <w:rPr>
          <w:rFonts w:ascii="Helvetica Neue" w:eastAsia="Calibri" w:hAnsi="Helvetica Neue"/>
          <w:b/>
          <w:bCs/>
          <w:spacing w:val="-7"/>
        </w:rPr>
        <w:t xml:space="preserve"> </w:t>
      </w:r>
      <w:r w:rsidRPr="00007F83">
        <w:rPr>
          <w:rFonts w:ascii="Helvetica Neue" w:eastAsia="Calibri" w:hAnsi="Helvetica Neue"/>
          <w:b/>
          <w:bCs/>
        </w:rPr>
        <w:t>P</w:t>
      </w:r>
      <w:r w:rsidRPr="00007F83">
        <w:rPr>
          <w:rFonts w:ascii="Helvetica Neue" w:eastAsia="Calibri" w:hAnsi="Helvetica Neue"/>
          <w:b/>
          <w:bCs/>
          <w:spacing w:val="-3"/>
        </w:rPr>
        <w:t>r</w:t>
      </w:r>
      <w:r w:rsidRPr="00007F83">
        <w:rPr>
          <w:rFonts w:ascii="Helvetica Neue" w:eastAsia="Calibri" w:hAnsi="Helvetica Neue"/>
          <w:b/>
          <w:bCs/>
        </w:rPr>
        <w:t>oducts</w:t>
      </w:r>
      <w:r w:rsidRPr="00007F83">
        <w:rPr>
          <w:rFonts w:ascii="Helvetica Neue" w:eastAsia="Calibri" w:hAnsi="Helvetica Neue"/>
          <w:b/>
          <w:bCs/>
          <w:spacing w:val="-8"/>
        </w:rPr>
        <w:t xml:space="preserve"> </w:t>
      </w:r>
      <w:r w:rsidRPr="00007F83">
        <w:rPr>
          <w:rFonts w:ascii="Helvetica Neue" w:eastAsia="Calibri" w:hAnsi="Helvetica Neue"/>
          <w:b/>
          <w:bCs/>
        </w:rPr>
        <w:t>D</w:t>
      </w:r>
      <w:r w:rsidRPr="00007F83">
        <w:rPr>
          <w:rFonts w:ascii="Helvetica Neue" w:eastAsia="Calibri" w:hAnsi="Helvetica Neue"/>
          <w:b/>
          <w:bCs/>
          <w:spacing w:val="-3"/>
        </w:rPr>
        <w:t>at</w:t>
      </w:r>
      <w:r w:rsidRPr="00007F83">
        <w:rPr>
          <w:rFonts w:ascii="Helvetica Neue" w:eastAsia="Calibri" w:hAnsi="Helvetica Neue"/>
          <w:b/>
          <w:bCs/>
        </w:rPr>
        <w:t xml:space="preserve">abase </w:t>
      </w:r>
      <w:hyperlink r:id="rId77">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spacing w:val="-2"/>
            <w:u w:val="single" w:color="0079C1"/>
          </w:rPr>
          <w:t>.hou</w:t>
        </w:r>
        <w:r w:rsidRPr="00007F83">
          <w:rPr>
            <w:rFonts w:ascii="Helvetica Neue" w:eastAsia="Calibri" w:hAnsi="Helvetica Neue"/>
            <w:color w:val="0079C1"/>
            <w:spacing w:val="-1"/>
            <w:u w:val="single" w:color="0079C1"/>
          </w:rPr>
          <w:t>s</w:t>
        </w:r>
        <w:r w:rsidRPr="00007F83">
          <w:rPr>
            <w:rFonts w:ascii="Helvetica Neue" w:eastAsia="Calibri" w:hAnsi="Helvetica Neue"/>
            <w:color w:val="0079C1"/>
            <w:spacing w:val="-2"/>
            <w:u w:val="single" w:color="0079C1"/>
          </w:rPr>
          <w:t>eh</w:t>
        </w:r>
        <w:r w:rsidRPr="00007F83">
          <w:rPr>
            <w:rFonts w:ascii="Helvetica Neue" w:eastAsia="Calibri" w:hAnsi="Helvetica Neue"/>
            <w:color w:val="0079C1"/>
            <w:spacing w:val="-1"/>
            <w:u w:val="single" w:color="0079C1"/>
          </w:rPr>
          <w:t>o</w:t>
        </w:r>
        <w:r w:rsidRPr="00007F83">
          <w:rPr>
            <w:rFonts w:ascii="Helvetica Neue" w:eastAsia="Calibri" w:hAnsi="Helvetica Neue"/>
            <w:color w:val="0079C1"/>
            <w:spacing w:val="-2"/>
            <w:u w:val="single" w:color="0079C1"/>
          </w:rPr>
          <w:t>ldpr</w:t>
        </w:r>
        <w:r w:rsidRPr="00007F83">
          <w:rPr>
            <w:rFonts w:ascii="Helvetica Neue" w:eastAsia="Calibri" w:hAnsi="Helvetica Neue"/>
            <w:color w:val="0079C1"/>
            <w:u w:val="single" w:color="0079C1"/>
          </w:rPr>
          <w:t>o</w:t>
        </w:r>
        <w:r w:rsidRPr="00007F83">
          <w:rPr>
            <w:rFonts w:ascii="Helvetica Neue" w:eastAsia="Calibri" w:hAnsi="Helvetica Neue"/>
            <w:color w:val="0079C1"/>
            <w:spacing w:val="-2"/>
            <w:u w:val="single" w:color="0079C1"/>
          </w:rPr>
          <w:t>d</w:t>
        </w:r>
        <w:r w:rsidRPr="00007F83">
          <w:rPr>
            <w:rFonts w:ascii="Helvetica Neue" w:eastAsia="Calibri" w:hAnsi="Helvetica Neue"/>
            <w:color w:val="0079C1"/>
            <w:spacing w:val="-1"/>
            <w:u w:val="single" w:color="0079C1"/>
          </w:rPr>
          <w:t>u</w:t>
        </w:r>
        <w:r w:rsidRPr="00007F83">
          <w:rPr>
            <w:rFonts w:ascii="Helvetica Neue" w:eastAsia="Calibri" w:hAnsi="Helvetica Neue"/>
            <w:color w:val="0079C1"/>
            <w:spacing w:val="4"/>
            <w:u w:val="single" w:color="0079C1"/>
          </w:rPr>
          <w:t>c</w:t>
        </w:r>
        <w:r w:rsidRPr="00007F83">
          <w:rPr>
            <w:rFonts w:ascii="Helvetica Neue" w:eastAsia="Calibri" w:hAnsi="Helvetica Neue"/>
            <w:color w:val="0079C1"/>
            <w:spacing w:val="1"/>
            <w:u w:val="single" w:color="0079C1"/>
          </w:rPr>
          <w:t>t</w:t>
        </w:r>
        <w:r w:rsidRPr="00007F83">
          <w:rPr>
            <w:rFonts w:ascii="Helvetica Neue" w:eastAsia="Calibri" w:hAnsi="Helvetica Neue"/>
            <w:color w:val="0079C1"/>
            <w:spacing w:val="-1"/>
            <w:u w:val="single" w:color="0079C1"/>
          </w:rPr>
          <w:t>s</w:t>
        </w:r>
        <w:r w:rsidRPr="00007F83">
          <w:rPr>
            <w:rFonts w:ascii="Helvetica Neue" w:eastAsia="Calibri" w:hAnsi="Helvetica Neue"/>
            <w:color w:val="0079C1"/>
            <w:spacing w:val="-2"/>
            <w:u w:val="single" w:color="0079C1"/>
          </w:rPr>
          <w:t>.nl</w:t>
        </w:r>
        <w:r w:rsidRPr="00007F83">
          <w:rPr>
            <w:rFonts w:ascii="Helvetica Neue" w:eastAsia="Calibri" w:hAnsi="Helvetica Neue"/>
            <w:color w:val="0079C1"/>
            <w:spacing w:val="-3"/>
            <w:u w:val="single" w:color="0079C1"/>
          </w:rPr>
          <w:t>m</w:t>
        </w:r>
        <w:r w:rsidRPr="00007F83">
          <w:rPr>
            <w:rFonts w:ascii="Helvetica Neue" w:eastAsia="Calibri" w:hAnsi="Helvetica Neue"/>
            <w:color w:val="0079C1"/>
            <w:spacing w:val="-2"/>
            <w:u w:val="single" w:color="0079C1"/>
          </w:rPr>
          <w:t>.</w:t>
        </w:r>
        <w:r w:rsidRPr="00007F83">
          <w:rPr>
            <w:rFonts w:ascii="Helvetica Neue" w:eastAsia="Calibri" w:hAnsi="Helvetica Neue"/>
            <w:color w:val="0079C1"/>
            <w:spacing w:val="-3"/>
            <w:u w:val="single" w:color="0079C1"/>
          </w:rPr>
          <w:t>n</w:t>
        </w:r>
        <w:r w:rsidRPr="00007F83">
          <w:rPr>
            <w:rFonts w:ascii="Helvetica Neue" w:eastAsia="Calibri" w:hAnsi="Helvetica Neue"/>
            <w:color w:val="0079C1"/>
            <w:spacing w:val="-2"/>
            <w:u w:val="single" w:color="0079C1"/>
          </w:rPr>
          <w:t>ih</w:t>
        </w:r>
        <w:r w:rsidRPr="00007F83">
          <w:rPr>
            <w:rFonts w:ascii="Helvetica Neue" w:eastAsia="Calibri" w:hAnsi="Helvetica Neue"/>
            <w:color w:val="0079C1"/>
            <w:u w:val="single" w:color="0079C1"/>
          </w:rPr>
          <w:t>.</w:t>
        </w:r>
        <w:r w:rsidRPr="00007F83">
          <w:rPr>
            <w:rFonts w:ascii="Helvetica Neue" w:eastAsia="Calibri" w:hAnsi="Helvetica Neue"/>
            <w:color w:val="0079C1"/>
            <w:spacing w:val="-5"/>
            <w:u w:val="single" w:color="0079C1"/>
          </w:rPr>
          <w:t>g</w:t>
        </w:r>
        <w:r w:rsidRPr="00007F83">
          <w:rPr>
            <w:rFonts w:ascii="Helvetica Neue" w:eastAsia="Calibri" w:hAnsi="Helvetica Neue"/>
            <w:color w:val="0079C1"/>
            <w:spacing w:val="-3"/>
            <w:u w:val="single" w:color="0079C1"/>
          </w:rPr>
          <w:t>o</w:t>
        </w:r>
        <w:r w:rsidRPr="00007F83">
          <w:rPr>
            <w:rFonts w:ascii="Helvetica Neue" w:eastAsia="Calibri" w:hAnsi="Helvetica Neue"/>
            <w:color w:val="0079C1"/>
            <w:u w:val="single" w:color="0079C1"/>
          </w:rPr>
          <w:t>v</w:t>
        </w:r>
      </w:hyperlink>
    </w:p>
    <w:p w14:paraId="49186E0C" w14:textId="77777777" w:rsidR="00007F83" w:rsidRPr="00007F83" w:rsidRDefault="00007F83" w:rsidP="00007F83">
      <w:pPr>
        <w:contextualSpacing/>
        <w:outlineLvl w:val="5"/>
        <w:rPr>
          <w:rFonts w:ascii="Helvetica Neue" w:eastAsia="Calibri" w:hAnsi="Helvetica Neue"/>
          <w:color w:val="0079C1"/>
        </w:rPr>
      </w:pPr>
    </w:p>
    <w:p w14:paraId="4942AE7B" w14:textId="77777777" w:rsidR="00007F83" w:rsidRPr="00007F83" w:rsidRDefault="00007F83" w:rsidP="00007F83">
      <w:pPr>
        <w:ind w:right="-720"/>
        <w:contextualSpacing/>
        <w:rPr>
          <w:rFonts w:ascii="Helvetica Neue" w:hAnsi="Helvetica Neue" w:cs="Arial"/>
          <w:color w:val="0079C1"/>
          <w:spacing w:val="20"/>
          <w:sz w:val="28"/>
          <w:szCs w:val="28"/>
        </w:rPr>
      </w:pPr>
      <w:r w:rsidRPr="00007F83">
        <w:rPr>
          <w:rFonts w:ascii="Helvetica Neue" w:hAnsi="Helvetica Neue" w:cs="Arial"/>
          <w:color w:val="0079C1"/>
          <w:spacing w:val="20"/>
          <w:sz w:val="28"/>
          <w:szCs w:val="28"/>
        </w:rPr>
        <w:t>Pests</w:t>
      </w:r>
    </w:p>
    <w:p w14:paraId="1E2C82A5" w14:textId="77777777" w:rsidR="00007F83" w:rsidRPr="00007F83" w:rsidRDefault="00007F83" w:rsidP="00007F83">
      <w:pPr>
        <w:ind w:right="-720"/>
        <w:contextualSpacing/>
        <w:rPr>
          <w:rFonts w:ascii="Helvetica Neue" w:hAnsi="Helvetica Neue" w:cs="Calibri"/>
          <w:color w:val="0079C1"/>
          <w:u w:val="single" w:color="0079C1"/>
        </w:rPr>
      </w:pPr>
      <w:r w:rsidRPr="00007F83">
        <w:rPr>
          <w:rFonts w:ascii="Helvetica Neue" w:hAnsi="Helvetica Neue" w:cs="Calibri"/>
          <w:b/>
        </w:rPr>
        <w:t>U.S. E</w:t>
      </w:r>
      <w:r w:rsidRPr="00007F83">
        <w:rPr>
          <w:rFonts w:ascii="Helvetica Neue" w:hAnsi="Helvetica Neue" w:cs="Calibri"/>
          <w:b/>
          <w:spacing w:val="-4"/>
        </w:rPr>
        <w:t>n</w:t>
      </w:r>
      <w:r w:rsidRPr="00007F83">
        <w:rPr>
          <w:rFonts w:ascii="Helvetica Neue" w:hAnsi="Helvetica Neue" w:cs="Calibri"/>
          <w:b/>
        </w:rPr>
        <w:t>vi</w:t>
      </w:r>
      <w:r w:rsidRPr="00007F83">
        <w:rPr>
          <w:rFonts w:ascii="Helvetica Neue" w:hAnsi="Helvetica Neue" w:cs="Calibri"/>
          <w:b/>
          <w:spacing w:val="-3"/>
        </w:rPr>
        <w:t>r</w:t>
      </w:r>
      <w:r w:rsidRPr="00007F83">
        <w:rPr>
          <w:rFonts w:ascii="Helvetica Neue" w:hAnsi="Helvetica Neue" w:cs="Calibri"/>
          <w:b/>
        </w:rPr>
        <w:t>onme</w:t>
      </w:r>
      <w:r w:rsidRPr="00007F83">
        <w:rPr>
          <w:rFonts w:ascii="Helvetica Neue" w:hAnsi="Helvetica Neue" w:cs="Calibri"/>
          <w:b/>
          <w:spacing w:val="-3"/>
        </w:rPr>
        <w:t>nt</w:t>
      </w:r>
      <w:r w:rsidRPr="00007F83">
        <w:rPr>
          <w:rFonts w:ascii="Helvetica Neue" w:hAnsi="Helvetica Neue" w:cs="Calibri"/>
          <w:b/>
        </w:rPr>
        <w:t>al</w:t>
      </w:r>
      <w:r w:rsidRPr="00007F83">
        <w:rPr>
          <w:rFonts w:ascii="Helvetica Neue" w:hAnsi="Helvetica Neue" w:cs="Calibri"/>
          <w:b/>
          <w:spacing w:val="3"/>
        </w:rPr>
        <w:t xml:space="preserve"> </w:t>
      </w:r>
      <w:r w:rsidRPr="00007F83">
        <w:rPr>
          <w:rFonts w:ascii="Helvetica Neue" w:hAnsi="Helvetica Neue" w:cs="Calibri"/>
          <w:b/>
        </w:rPr>
        <w:t>P</w:t>
      </w:r>
      <w:r w:rsidRPr="00007F83">
        <w:rPr>
          <w:rFonts w:ascii="Helvetica Neue" w:hAnsi="Helvetica Neue" w:cs="Calibri"/>
          <w:b/>
          <w:spacing w:val="-3"/>
        </w:rPr>
        <w:t>r</w:t>
      </w:r>
      <w:r w:rsidRPr="00007F83">
        <w:rPr>
          <w:rFonts w:ascii="Helvetica Neue" w:hAnsi="Helvetica Neue" w:cs="Calibri"/>
          <w:b/>
        </w:rPr>
        <w:t>o</w:t>
      </w:r>
      <w:r w:rsidRPr="00007F83">
        <w:rPr>
          <w:rFonts w:ascii="Helvetica Neue" w:hAnsi="Helvetica Neue" w:cs="Calibri"/>
          <w:b/>
          <w:spacing w:val="-4"/>
        </w:rPr>
        <w:t>t</w:t>
      </w:r>
      <w:r w:rsidRPr="00007F83">
        <w:rPr>
          <w:rFonts w:ascii="Helvetica Neue" w:hAnsi="Helvetica Neue" w:cs="Calibri"/>
          <w:b/>
        </w:rPr>
        <w:t>ection</w:t>
      </w:r>
      <w:r w:rsidRPr="00007F83">
        <w:rPr>
          <w:rFonts w:ascii="Helvetica Neue" w:hAnsi="Helvetica Neue" w:cs="Calibri"/>
          <w:b/>
          <w:spacing w:val="3"/>
        </w:rPr>
        <w:t xml:space="preserve"> </w:t>
      </w:r>
      <w:r w:rsidRPr="00007F83">
        <w:rPr>
          <w:rFonts w:ascii="Helvetica Neue" w:hAnsi="Helvetica Neue" w:cs="Calibri"/>
          <w:b/>
        </w:rPr>
        <w:t>A</w:t>
      </w:r>
      <w:r w:rsidRPr="00007F83">
        <w:rPr>
          <w:rFonts w:ascii="Helvetica Neue" w:hAnsi="Helvetica Neue" w:cs="Calibri"/>
          <w:b/>
          <w:spacing w:val="-3"/>
        </w:rPr>
        <w:t>g</w:t>
      </w:r>
      <w:r w:rsidRPr="00007F83">
        <w:rPr>
          <w:rFonts w:ascii="Helvetica Neue" w:hAnsi="Helvetica Neue" w:cs="Calibri"/>
          <w:b/>
        </w:rPr>
        <w:t>ency</w:t>
      </w:r>
      <w:r w:rsidRPr="00007F83">
        <w:rPr>
          <w:rFonts w:ascii="Helvetica Neue" w:hAnsi="Helvetica Neue" w:cs="Calibri"/>
        </w:rPr>
        <w:t xml:space="preserve"> </w:t>
      </w:r>
      <w:hyperlink r:id="rId78">
        <w:r w:rsidRPr="00007F83">
          <w:rPr>
            <w:rFonts w:ascii="Helvetica Neue" w:hAnsi="Helvetica Neue"/>
            <w:color w:val="0079C1"/>
            <w:spacing w:val="4"/>
            <w:u w:val="single"/>
          </w:rPr>
          <w:t>ww</w:t>
        </w:r>
        <w:r w:rsidRPr="00007F83">
          <w:rPr>
            <w:rFonts w:ascii="Helvetica Neue" w:hAnsi="Helvetica Neue"/>
            <w:color w:val="0079C1"/>
            <w:spacing w:val="-12"/>
            <w:u w:val="single"/>
          </w:rPr>
          <w:t>w</w:t>
        </w:r>
        <w:r w:rsidRPr="00007F83">
          <w:rPr>
            <w:rFonts w:ascii="Helvetica Neue" w:hAnsi="Helvetica Neue"/>
            <w:color w:val="0079C1"/>
            <w:spacing w:val="-4"/>
            <w:u w:val="single"/>
          </w:rPr>
          <w:t>.</w:t>
        </w:r>
        <w:r w:rsidRPr="00007F83">
          <w:rPr>
            <w:rFonts w:ascii="Helvetica Neue" w:hAnsi="Helvetica Neue"/>
            <w:color w:val="0079C1"/>
            <w:spacing w:val="-2"/>
            <w:u w:val="single"/>
          </w:rPr>
          <w:t>epa</w:t>
        </w:r>
        <w:r w:rsidRPr="00007F83">
          <w:rPr>
            <w:rFonts w:ascii="Helvetica Neue" w:hAnsi="Helvetica Neue"/>
            <w:color w:val="0079C1"/>
            <w:u w:val="single"/>
          </w:rPr>
          <w:t>.</w:t>
        </w:r>
        <w:r w:rsidRPr="00007F83">
          <w:rPr>
            <w:rFonts w:ascii="Helvetica Neue" w:hAnsi="Helvetica Neue"/>
            <w:color w:val="0079C1"/>
            <w:spacing w:val="-5"/>
            <w:u w:val="single"/>
          </w:rPr>
          <w:t>g</w:t>
        </w:r>
        <w:r w:rsidRPr="00007F83">
          <w:rPr>
            <w:rFonts w:ascii="Helvetica Neue" w:hAnsi="Helvetica Neue"/>
            <w:color w:val="0079C1"/>
            <w:spacing w:val="-3"/>
            <w:u w:val="single"/>
          </w:rPr>
          <w:t>o</w:t>
        </w:r>
        <w:r w:rsidRPr="00007F83">
          <w:rPr>
            <w:rFonts w:ascii="Helvetica Neue" w:hAnsi="Helvetica Neue"/>
            <w:color w:val="0079C1"/>
            <w:spacing w:val="-10"/>
            <w:u w:val="single"/>
          </w:rPr>
          <w:t>v</w:t>
        </w:r>
        <w:r w:rsidRPr="00007F83">
          <w:rPr>
            <w:rFonts w:ascii="Helvetica Neue" w:hAnsi="Helvetica Neue"/>
            <w:color w:val="0079C1"/>
            <w:u w:val="single"/>
          </w:rPr>
          <w:t>/b</w:t>
        </w:r>
        <w:r w:rsidRPr="00007F83">
          <w:rPr>
            <w:rFonts w:ascii="Helvetica Neue" w:hAnsi="Helvetica Neue"/>
            <w:color w:val="0079C1"/>
            <w:spacing w:val="-1"/>
            <w:u w:val="single"/>
          </w:rPr>
          <w:t>e</w:t>
        </w:r>
        <w:r w:rsidRPr="00007F83">
          <w:rPr>
            <w:rFonts w:ascii="Helvetica Neue" w:hAnsi="Helvetica Neue"/>
            <w:color w:val="0079C1"/>
            <w:spacing w:val="-2"/>
            <w:u w:val="single"/>
          </w:rPr>
          <w:t>db</w:t>
        </w:r>
        <w:r w:rsidRPr="00007F83">
          <w:rPr>
            <w:rFonts w:ascii="Helvetica Neue" w:hAnsi="Helvetica Neue"/>
            <w:color w:val="0079C1"/>
            <w:spacing w:val="-1"/>
            <w:u w:val="single"/>
          </w:rPr>
          <w:t>u</w:t>
        </w:r>
        <w:r w:rsidRPr="00007F83">
          <w:rPr>
            <w:rFonts w:ascii="Helvetica Neue" w:hAnsi="Helvetica Neue"/>
            <w:color w:val="0079C1"/>
            <w:u w:val="single"/>
          </w:rPr>
          <w:t>gs</w:t>
        </w:r>
      </w:hyperlink>
      <w:r w:rsidRPr="00007F83">
        <w:rPr>
          <w:rFonts w:ascii="Helvetica Neue" w:hAnsi="Helvetica Neue"/>
          <w:color w:val="0079C1"/>
        </w:rPr>
        <w:t xml:space="preserve"> </w:t>
      </w:r>
      <w:r w:rsidRPr="00007F83">
        <w:rPr>
          <w:rFonts w:ascii="Helvetica Neue" w:hAnsi="Helvetica Neue"/>
        </w:rPr>
        <w:t>and</w:t>
      </w:r>
      <w:r w:rsidRPr="00007F83">
        <w:rPr>
          <w:rFonts w:ascii="Helvetica Neue" w:hAnsi="Helvetica Neue"/>
          <w:color w:val="0079C1"/>
        </w:rPr>
        <w:t xml:space="preserve"> </w:t>
      </w:r>
      <w:hyperlink r:id="rId79">
        <w:r w:rsidRPr="00007F83">
          <w:rPr>
            <w:rFonts w:ascii="Helvetica Neue" w:hAnsi="Helvetica Neue" w:cs="Calibri"/>
            <w:color w:val="0079C1"/>
            <w:spacing w:val="4"/>
            <w:u w:val="single" w:color="0079C1"/>
          </w:rPr>
          <w:t>ww</w:t>
        </w:r>
        <w:r w:rsidRPr="00007F83">
          <w:rPr>
            <w:rFonts w:ascii="Helvetica Neue" w:hAnsi="Helvetica Neue" w:cs="Calibri"/>
            <w:color w:val="0079C1"/>
            <w:spacing w:val="-11"/>
            <w:u w:val="single" w:color="0079C1"/>
          </w:rPr>
          <w:t>w</w:t>
        </w:r>
        <w:r w:rsidRPr="00007F83">
          <w:rPr>
            <w:rFonts w:ascii="Helvetica Neue" w:hAnsi="Helvetica Neue" w:cs="Calibri"/>
            <w:color w:val="0079C1"/>
            <w:spacing w:val="-4"/>
            <w:u w:val="single" w:color="0079C1"/>
          </w:rPr>
          <w:t>.</w:t>
        </w:r>
        <w:r w:rsidRPr="00007F83">
          <w:rPr>
            <w:rFonts w:ascii="Helvetica Neue" w:hAnsi="Helvetica Neue" w:cs="Calibri"/>
            <w:color w:val="0079C1"/>
            <w:spacing w:val="-2"/>
            <w:u w:val="single" w:color="0079C1"/>
          </w:rPr>
          <w:t>epa</w:t>
        </w:r>
        <w:r w:rsidRPr="00007F83">
          <w:rPr>
            <w:rFonts w:ascii="Helvetica Neue" w:hAnsi="Helvetica Neue" w:cs="Calibri"/>
            <w:color w:val="0079C1"/>
            <w:u w:val="single" w:color="0079C1"/>
          </w:rPr>
          <w:t>.</w:t>
        </w:r>
        <w:r w:rsidRPr="00007F83">
          <w:rPr>
            <w:rFonts w:ascii="Helvetica Neue" w:hAnsi="Helvetica Neue" w:cs="Calibri"/>
            <w:color w:val="0079C1"/>
            <w:spacing w:val="-4"/>
            <w:u w:val="single" w:color="0079C1"/>
          </w:rPr>
          <w:t>g</w:t>
        </w:r>
        <w:r w:rsidRPr="00007F83">
          <w:rPr>
            <w:rFonts w:ascii="Helvetica Neue" w:hAnsi="Helvetica Neue" w:cs="Calibri"/>
            <w:color w:val="0079C1"/>
            <w:spacing w:val="-3"/>
            <w:u w:val="single" w:color="0079C1"/>
          </w:rPr>
          <w:t>o</w:t>
        </w:r>
        <w:r w:rsidRPr="00007F83">
          <w:rPr>
            <w:rFonts w:ascii="Helvetica Neue" w:hAnsi="Helvetica Neue" w:cs="Calibri"/>
            <w:color w:val="0079C1"/>
            <w:spacing w:val="-9"/>
            <w:u w:val="single" w:color="0079C1"/>
          </w:rPr>
          <w:t>v/</w:t>
        </w:r>
        <w:r w:rsidRPr="00007F83">
          <w:rPr>
            <w:rFonts w:ascii="Helvetica Neue" w:hAnsi="Helvetica Neue" w:cs="Calibri"/>
            <w:color w:val="0079C1"/>
            <w:u w:val="single" w:color="0079C1"/>
          </w:rPr>
          <w:t>p</w:t>
        </w:r>
        <w:r w:rsidRPr="00007F83">
          <w:rPr>
            <w:rFonts w:ascii="Helvetica Neue" w:hAnsi="Helvetica Neue" w:cs="Calibri"/>
            <w:color w:val="0079C1"/>
            <w:spacing w:val="-2"/>
            <w:u w:val="single" w:color="0079C1"/>
          </w:rPr>
          <w:t>e</w:t>
        </w:r>
        <w:r w:rsidRPr="00007F83">
          <w:rPr>
            <w:rFonts w:ascii="Helvetica Neue" w:hAnsi="Helvetica Neue" w:cs="Calibri"/>
            <w:color w:val="0079C1"/>
            <w:spacing w:val="1"/>
            <w:u w:val="single" w:color="0079C1"/>
          </w:rPr>
          <w:t>s</w:t>
        </w:r>
        <w:r w:rsidRPr="00007F83">
          <w:rPr>
            <w:rFonts w:ascii="Helvetica Neue" w:hAnsi="Helvetica Neue" w:cs="Calibri"/>
            <w:color w:val="0079C1"/>
            <w:u w:val="single" w:color="0079C1"/>
          </w:rPr>
          <w:t>t</w:t>
        </w:r>
        <w:r w:rsidRPr="00007F83">
          <w:rPr>
            <w:rFonts w:ascii="Helvetica Neue" w:hAnsi="Helvetica Neue" w:cs="Calibri"/>
            <w:color w:val="0079C1"/>
            <w:spacing w:val="-1"/>
            <w:u w:val="single" w:color="0079C1"/>
          </w:rPr>
          <w:t>icid</w:t>
        </w:r>
        <w:r w:rsidRPr="00007F83">
          <w:rPr>
            <w:rFonts w:ascii="Helvetica Neue" w:hAnsi="Helvetica Neue" w:cs="Calibri"/>
            <w:color w:val="0079C1"/>
            <w:spacing w:val="-2"/>
            <w:u w:val="single" w:color="0079C1"/>
          </w:rPr>
          <w:t>e</w:t>
        </w:r>
        <w:r w:rsidRPr="00007F83">
          <w:rPr>
            <w:rFonts w:ascii="Helvetica Neue" w:hAnsi="Helvetica Neue" w:cs="Calibri"/>
            <w:color w:val="0079C1"/>
            <w:spacing w:val="-3"/>
            <w:u w:val="single" w:color="0079C1"/>
          </w:rPr>
          <w:t>s</w:t>
        </w:r>
        <w:r w:rsidRPr="00007F83">
          <w:rPr>
            <w:rFonts w:ascii="Helvetica Neue" w:hAnsi="Helvetica Neue" w:cs="Calibri"/>
            <w:color w:val="0079C1"/>
            <w:spacing w:val="-12"/>
            <w:u w:val="single" w:color="0079C1"/>
          </w:rPr>
          <w:t>/</w:t>
        </w:r>
        <w:r w:rsidRPr="00007F83">
          <w:rPr>
            <w:rFonts w:ascii="Helvetica Neue" w:hAnsi="Helvetica Neue" w:cs="Calibri"/>
            <w:color w:val="0079C1"/>
            <w:spacing w:val="-1"/>
            <w:u w:val="single" w:color="0079C1"/>
          </w:rPr>
          <w:t>co</w:t>
        </w:r>
        <w:r w:rsidRPr="00007F83">
          <w:rPr>
            <w:rFonts w:ascii="Helvetica Neue" w:hAnsi="Helvetica Neue" w:cs="Calibri"/>
            <w:color w:val="0079C1"/>
            <w:spacing w:val="-3"/>
            <w:u w:val="single" w:color="0079C1"/>
          </w:rPr>
          <w:t>nt</w:t>
        </w:r>
        <w:r w:rsidRPr="00007F83">
          <w:rPr>
            <w:rFonts w:ascii="Helvetica Neue" w:hAnsi="Helvetica Neue" w:cs="Calibri"/>
            <w:color w:val="0079C1"/>
            <w:spacing w:val="-2"/>
            <w:u w:val="single" w:color="0079C1"/>
          </w:rPr>
          <w:t>r</w:t>
        </w:r>
        <w:r w:rsidRPr="00007F83">
          <w:rPr>
            <w:rFonts w:ascii="Helvetica Neue" w:hAnsi="Helvetica Neue" w:cs="Calibri"/>
            <w:color w:val="0079C1"/>
            <w:spacing w:val="-1"/>
            <w:u w:val="single" w:color="0079C1"/>
          </w:rPr>
          <w:t>o</w:t>
        </w:r>
        <w:r w:rsidRPr="00007F83">
          <w:rPr>
            <w:rFonts w:ascii="Helvetica Neue" w:hAnsi="Helvetica Neue" w:cs="Calibri"/>
            <w:color w:val="0079C1"/>
            <w:spacing w:val="-2"/>
            <w:u w:val="single" w:color="0079C1"/>
          </w:rPr>
          <w:t>lli</w:t>
        </w:r>
        <w:r w:rsidRPr="00007F83">
          <w:rPr>
            <w:rFonts w:ascii="Helvetica Neue" w:hAnsi="Helvetica Neue" w:cs="Calibri"/>
            <w:color w:val="0079C1"/>
            <w:spacing w:val="-1"/>
            <w:u w:val="single" w:color="0079C1"/>
          </w:rPr>
          <w:t>n</w:t>
        </w:r>
        <w:r w:rsidRPr="00007F83">
          <w:rPr>
            <w:rFonts w:ascii="Helvetica Neue" w:hAnsi="Helvetica Neue" w:cs="Calibri"/>
            <w:color w:val="0079C1"/>
            <w:u w:val="single" w:color="0079C1"/>
          </w:rPr>
          <w:t>g</w:t>
        </w:r>
      </w:hyperlink>
    </w:p>
    <w:p w14:paraId="2C9CC53D" w14:textId="77777777" w:rsidR="00007F83" w:rsidRPr="00007F83" w:rsidRDefault="00007F83" w:rsidP="00007F83">
      <w:pPr>
        <w:ind w:right="-720"/>
        <w:contextualSpacing/>
        <w:rPr>
          <w:rFonts w:ascii="Helvetica Neue" w:hAnsi="Helvetica Neue"/>
        </w:rPr>
      </w:pPr>
      <w:r w:rsidRPr="00007F83">
        <w:rPr>
          <w:rFonts w:ascii="Helvetica Neue" w:hAnsi="Helvetica Neue" w:cs="Calibri"/>
          <w:b/>
        </w:rPr>
        <w:t>N</w:t>
      </w:r>
      <w:r w:rsidRPr="00007F83">
        <w:rPr>
          <w:rFonts w:ascii="Helvetica Neue" w:hAnsi="Helvetica Neue" w:cs="Calibri"/>
          <w:b/>
          <w:spacing w:val="-3"/>
        </w:rPr>
        <w:t>a</w:t>
      </w:r>
      <w:r w:rsidRPr="00007F83">
        <w:rPr>
          <w:rFonts w:ascii="Helvetica Neue" w:hAnsi="Helvetica Neue" w:cs="Calibri"/>
          <w:b/>
        </w:rPr>
        <w:t>tional</w:t>
      </w:r>
      <w:r w:rsidRPr="00007F83">
        <w:rPr>
          <w:rFonts w:ascii="Helvetica Neue" w:hAnsi="Helvetica Neue" w:cs="Calibri"/>
          <w:b/>
          <w:spacing w:val="-1"/>
        </w:rPr>
        <w:t xml:space="preserve"> </w:t>
      </w:r>
      <w:r w:rsidRPr="00007F83">
        <w:rPr>
          <w:rFonts w:ascii="Helvetica Neue" w:hAnsi="Helvetica Neue" w:cs="Calibri"/>
          <w:b/>
          <w:spacing w:val="-4"/>
        </w:rPr>
        <w:t>P</w:t>
      </w:r>
      <w:r w:rsidRPr="00007F83">
        <w:rPr>
          <w:rFonts w:ascii="Helvetica Neue" w:hAnsi="Helvetica Neue" w:cs="Calibri"/>
          <w:b/>
        </w:rPr>
        <w:t>e</w:t>
      </w:r>
      <w:r w:rsidRPr="00007F83">
        <w:rPr>
          <w:rFonts w:ascii="Helvetica Neue" w:hAnsi="Helvetica Neue" w:cs="Calibri"/>
          <w:b/>
          <w:spacing w:val="-3"/>
        </w:rPr>
        <w:t>s</w:t>
      </w:r>
      <w:r w:rsidRPr="00007F83">
        <w:rPr>
          <w:rFonts w:ascii="Helvetica Neue" w:hAnsi="Helvetica Neue" w:cs="Calibri"/>
          <w:b/>
        </w:rPr>
        <w:t>ticide I</w:t>
      </w:r>
      <w:r w:rsidRPr="00007F83">
        <w:rPr>
          <w:rFonts w:ascii="Helvetica Neue" w:hAnsi="Helvetica Neue" w:cs="Calibri"/>
          <w:b/>
          <w:spacing w:val="-2"/>
        </w:rPr>
        <w:t>n</w:t>
      </w:r>
      <w:r w:rsidRPr="00007F83">
        <w:rPr>
          <w:rFonts w:ascii="Helvetica Neue" w:hAnsi="Helvetica Neue" w:cs="Calibri"/>
          <w:b/>
          <w:spacing w:val="-4"/>
        </w:rPr>
        <w:t>f</w:t>
      </w:r>
      <w:r w:rsidRPr="00007F83">
        <w:rPr>
          <w:rFonts w:ascii="Helvetica Neue" w:hAnsi="Helvetica Neue" w:cs="Calibri"/>
          <w:b/>
        </w:rPr>
        <w:t>orm</w:t>
      </w:r>
      <w:r w:rsidRPr="00007F83">
        <w:rPr>
          <w:rFonts w:ascii="Helvetica Neue" w:hAnsi="Helvetica Neue" w:cs="Calibri"/>
          <w:b/>
          <w:spacing w:val="-3"/>
        </w:rPr>
        <w:t>a</w:t>
      </w:r>
      <w:r w:rsidRPr="00007F83">
        <w:rPr>
          <w:rFonts w:ascii="Helvetica Neue" w:hAnsi="Helvetica Neue" w:cs="Calibri"/>
          <w:b/>
        </w:rPr>
        <w:t>tion Ce</w:t>
      </w:r>
      <w:r w:rsidRPr="00007F83">
        <w:rPr>
          <w:rFonts w:ascii="Helvetica Neue" w:hAnsi="Helvetica Neue" w:cs="Calibri"/>
          <w:b/>
          <w:spacing w:val="-3"/>
        </w:rPr>
        <w:t>nt</w:t>
      </w:r>
      <w:r w:rsidRPr="00007F83">
        <w:rPr>
          <w:rFonts w:ascii="Helvetica Neue" w:hAnsi="Helvetica Neue" w:cs="Calibri"/>
          <w:b/>
        </w:rPr>
        <w:t xml:space="preserve">er </w:t>
      </w:r>
      <w:r w:rsidRPr="00007F83">
        <w:rPr>
          <w:rFonts w:ascii="Helvetica Neue" w:hAnsi="Helvetica Neue"/>
        </w:rPr>
        <w:t xml:space="preserve">(800) 858-7378 </w:t>
      </w:r>
      <w:hyperlink r:id="rId80" w:history="1">
        <w:r w:rsidRPr="00007F83">
          <w:rPr>
            <w:rStyle w:val="Hyperlink"/>
            <w:rFonts w:ascii="Helvetica Neue" w:hAnsi="Helvetica Neue"/>
            <w:color w:val="0079C1"/>
          </w:rPr>
          <w:t>www.npic.orst.edu</w:t>
        </w:r>
      </w:hyperlink>
      <w:r w:rsidRPr="00007F83">
        <w:rPr>
          <w:rFonts w:ascii="Helvetica Neue" w:hAnsi="Helvetica Neue"/>
        </w:rPr>
        <w:t xml:space="preserve"> </w:t>
      </w:r>
    </w:p>
    <w:p w14:paraId="15479213" w14:textId="77777777" w:rsidR="00007F83" w:rsidRPr="00007F83" w:rsidRDefault="00007F83" w:rsidP="00007F83">
      <w:pPr>
        <w:ind w:right="-720"/>
        <w:contextualSpacing/>
        <w:rPr>
          <w:rFonts w:ascii="Helvetica Neue" w:hAnsi="Helvetica Neue"/>
          <w:color w:val="0079C1"/>
        </w:rPr>
      </w:pPr>
    </w:p>
    <w:p w14:paraId="75BB9F5E" w14:textId="77777777" w:rsidR="00007F83" w:rsidRPr="00007F83" w:rsidRDefault="00007F83" w:rsidP="00007F83">
      <w:pPr>
        <w:ind w:right="-720"/>
        <w:contextualSpacing/>
        <w:rPr>
          <w:rFonts w:ascii="Helvetica Neue" w:hAnsi="Helvetica Neue" w:cs="Arial"/>
          <w:color w:val="0079C1"/>
          <w:spacing w:val="20"/>
          <w:sz w:val="28"/>
          <w:szCs w:val="28"/>
        </w:rPr>
      </w:pPr>
      <w:r w:rsidRPr="00007F83">
        <w:rPr>
          <w:rFonts w:ascii="Helvetica Neue" w:hAnsi="Helvetica Neue" w:cs="Arial"/>
          <w:color w:val="0079C1"/>
          <w:spacing w:val="20"/>
          <w:sz w:val="28"/>
          <w:szCs w:val="28"/>
        </w:rPr>
        <w:t>Home Safety</w:t>
      </w:r>
    </w:p>
    <w:p w14:paraId="39DDC964" w14:textId="77777777" w:rsidR="00007F83" w:rsidRPr="00007F83" w:rsidRDefault="00007F83" w:rsidP="00007F83">
      <w:pPr>
        <w:ind w:right="-720"/>
        <w:contextualSpacing/>
        <w:rPr>
          <w:rFonts w:ascii="Helvetica Neue" w:eastAsia="Calibri" w:hAnsi="Helvetica Neue"/>
          <w:color w:val="0079C1"/>
          <w:u w:val="single" w:color="0079C1"/>
        </w:rPr>
      </w:pPr>
      <w:r w:rsidRPr="00007F83">
        <w:rPr>
          <w:rFonts w:ascii="Helvetica Neue" w:eastAsia="Calibri" w:hAnsi="Helvetica Neue" w:cs="Calibri"/>
          <w:b/>
          <w:bCs/>
        </w:rPr>
        <w:t>N</w:t>
      </w:r>
      <w:r w:rsidRPr="00007F83">
        <w:rPr>
          <w:rFonts w:ascii="Helvetica Neue" w:eastAsia="Calibri" w:hAnsi="Helvetica Neue" w:cs="Calibri"/>
          <w:b/>
          <w:bCs/>
          <w:spacing w:val="-3"/>
        </w:rPr>
        <w:t>a</w:t>
      </w:r>
      <w:r w:rsidRPr="00007F83">
        <w:rPr>
          <w:rFonts w:ascii="Helvetica Neue" w:eastAsia="Calibri" w:hAnsi="Helvetica Neue" w:cs="Calibri"/>
          <w:b/>
          <w:bCs/>
        </w:rPr>
        <w:t xml:space="preserve">tional </w:t>
      </w:r>
      <w:r w:rsidRPr="00007F83">
        <w:rPr>
          <w:rFonts w:ascii="Helvetica Neue" w:eastAsia="Calibri" w:hAnsi="Helvetica Neue" w:cs="Calibri"/>
          <w:b/>
          <w:bCs/>
          <w:spacing w:val="-4"/>
        </w:rPr>
        <w:t>S</w:t>
      </w:r>
      <w:r w:rsidRPr="00007F83">
        <w:rPr>
          <w:rFonts w:ascii="Helvetica Neue" w:eastAsia="Calibri" w:hAnsi="Helvetica Neue" w:cs="Calibri"/>
          <w:b/>
          <w:bCs/>
        </w:rPr>
        <w:t>AFE</w:t>
      </w:r>
      <w:r w:rsidRPr="00007F83">
        <w:rPr>
          <w:rFonts w:ascii="Helvetica Neue" w:eastAsia="Calibri" w:hAnsi="Helvetica Neue" w:cs="Calibri"/>
          <w:b/>
          <w:bCs/>
          <w:spacing w:val="3"/>
        </w:rPr>
        <w:t xml:space="preserve"> </w:t>
      </w:r>
      <w:r w:rsidRPr="00007F83">
        <w:rPr>
          <w:rFonts w:ascii="Helvetica Neue" w:eastAsia="Calibri" w:hAnsi="Helvetica Neue" w:cs="Calibri"/>
          <w:b/>
          <w:bCs/>
        </w:rPr>
        <w:t>KIDS</w:t>
      </w:r>
      <w:r w:rsidRPr="00007F83">
        <w:rPr>
          <w:rFonts w:ascii="Helvetica Neue" w:eastAsia="Calibri" w:hAnsi="Helvetica Neue" w:cs="Calibri"/>
          <w:b/>
          <w:bCs/>
          <w:spacing w:val="3"/>
        </w:rPr>
        <w:t xml:space="preserve"> </w:t>
      </w:r>
      <w:r w:rsidRPr="00007F83">
        <w:rPr>
          <w:rFonts w:ascii="Helvetica Neue" w:eastAsia="Calibri" w:hAnsi="Helvetica Neue" w:cs="Calibri"/>
          <w:b/>
          <w:bCs/>
        </w:rPr>
        <w:t>Campaign</w:t>
      </w:r>
      <w:r w:rsidRPr="00007F83">
        <w:rPr>
          <w:rFonts w:ascii="Helvetica Neue" w:eastAsia="Calibri" w:hAnsi="Helvetica Neue"/>
          <w:spacing w:val="7"/>
        </w:rPr>
        <w:t xml:space="preserve"> </w:t>
      </w:r>
      <w:r w:rsidRPr="00007F83">
        <w:rPr>
          <w:rFonts w:ascii="Helvetica Neue" w:eastAsia="Calibri" w:hAnsi="Helvetica Neue"/>
          <w:b/>
          <w:spacing w:val="-9"/>
        </w:rPr>
        <w:t>(</w:t>
      </w:r>
      <w:r w:rsidRPr="00007F83">
        <w:rPr>
          <w:rFonts w:ascii="Helvetica Neue" w:eastAsia="Calibri" w:hAnsi="Helvetica Neue"/>
          <w:b/>
          <w:spacing w:val="-5"/>
        </w:rPr>
        <w:t>20</w:t>
      </w:r>
      <w:r w:rsidRPr="00007F83">
        <w:rPr>
          <w:rFonts w:ascii="Helvetica Neue" w:eastAsia="Calibri" w:hAnsi="Helvetica Neue"/>
          <w:b/>
          <w:spacing w:val="-11"/>
        </w:rPr>
        <w:t>2</w:t>
      </w:r>
      <w:r w:rsidRPr="00007F83">
        <w:rPr>
          <w:rFonts w:ascii="Helvetica Neue" w:eastAsia="Calibri" w:hAnsi="Helvetica Neue"/>
          <w:b/>
        </w:rPr>
        <w:t>)</w:t>
      </w:r>
      <w:r w:rsidRPr="00007F83">
        <w:rPr>
          <w:rFonts w:ascii="Helvetica Neue" w:eastAsia="Calibri" w:hAnsi="Helvetica Neue"/>
          <w:b/>
          <w:spacing w:val="2"/>
        </w:rPr>
        <w:t xml:space="preserve"> </w:t>
      </w:r>
      <w:r w:rsidRPr="00007F83">
        <w:rPr>
          <w:rFonts w:ascii="Helvetica Neue" w:eastAsia="Calibri" w:hAnsi="Helvetica Neue"/>
          <w:b/>
        </w:rPr>
        <w:t>6</w:t>
      </w:r>
      <w:r w:rsidRPr="00007F83">
        <w:rPr>
          <w:rFonts w:ascii="Helvetica Neue" w:eastAsia="Calibri" w:hAnsi="Helvetica Neue"/>
          <w:b/>
          <w:spacing w:val="-5"/>
        </w:rPr>
        <w:t>6</w:t>
      </w:r>
      <w:r w:rsidRPr="00007F83">
        <w:rPr>
          <w:rFonts w:ascii="Helvetica Neue" w:eastAsia="Calibri" w:hAnsi="Helvetica Neue"/>
          <w:b/>
          <w:spacing w:val="-9"/>
        </w:rPr>
        <w:t>2</w:t>
      </w:r>
      <w:r w:rsidRPr="00007F83">
        <w:rPr>
          <w:rFonts w:ascii="Helvetica Neue" w:eastAsia="Calibri" w:hAnsi="Helvetica Neue"/>
          <w:b/>
          <w:spacing w:val="7"/>
        </w:rPr>
        <w:t>-</w:t>
      </w:r>
      <w:r w:rsidRPr="00007F83">
        <w:rPr>
          <w:rFonts w:ascii="Helvetica Neue" w:eastAsia="Calibri" w:hAnsi="Helvetica Neue"/>
          <w:b/>
          <w:spacing w:val="2"/>
        </w:rPr>
        <w:t>06</w:t>
      </w:r>
      <w:r w:rsidRPr="00007F83">
        <w:rPr>
          <w:rFonts w:ascii="Helvetica Neue" w:eastAsia="Calibri" w:hAnsi="Helvetica Neue"/>
          <w:b/>
          <w:spacing w:val="4"/>
        </w:rPr>
        <w:t>0</w:t>
      </w:r>
      <w:r w:rsidRPr="00007F83">
        <w:rPr>
          <w:rFonts w:ascii="Helvetica Neue" w:eastAsia="Calibri" w:hAnsi="Helvetica Neue"/>
          <w:b/>
        </w:rPr>
        <w:t>0</w:t>
      </w:r>
      <w:r w:rsidRPr="00007F83">
        <w:rPr>
          <w:rFonts w:ascii="Helvetica Neue" w:hAnsi="Helvetica Neue"/>
          <w:b/>
        </w:rPr>
        <w:t xml:space="preserve"> </w:t>
      </w:r>
      <w:hyperlink r:id="rId81">
        <w:r w:rsidRPr="00007F83">
          <w:rPr>
            <w:rFonts w:ascii="Helvetica Neue" w:eastAsia="Calibri" w:hAnsi="Helvetica Neue"/>
            <w:color w:val="0079C1"/>
            <w:spacing w:val="4"/>
            <w:u w:val="single" w:color="0079C1"/>
          </w:rPr>
          <w:t>ww</w:t>
        </w:r>
        <w:r w:rsidRPr="00007F83">
          <w:rPr>
            <w:rFonts w:ascii="Helvetica Neue" w:eastAsia="Calibri" w:hAnsi="Helvetica Neue"/>
            <w:color w:val="0079C1"/>
            <w:spacing w:val="-12"/>
            <w:u w:val="single" w:color="0079C1"/>
          </w:rPr>
          <w:t>w</w:t>
        </w:r>
        <w:r w:rsidRPr="00007F83">
          <w:rPr>
            <w:rFonts w:ascii="Helvetica Neue" w:eastAsia="Calibri" w:hAnsi="Helvetica Neue"/>
            <w:color w:val="0079C1"/>
            <w:u w:val="single" w:color="0079C1"/>
          </w:rPr>
          <w:t>.s</w:t>
        </w:r>
        <w:r w:rsidRPr="00007F83">
          <w:rPr>
            <w:rFonts w:ascii="Helvetica Neue" w:eastAsia="Calibri" w:hAnsi="Helvetica Neue"/>
            <w:color w:val="0079C1"/>
            <w:spacing w:val="-3"/>
            <w:u w:val="single" w:color="0079C1"/>
          </w:rPr>
          <w:t>a</w:t>
        </w:r>
        <w:r w:rsidRPr="00007F83">
          <w:rPr>
            <w:rFonts w:ascii="Helvetica Neue" w:eastAsia="Calibri" w:hAnsi="Helvetica Neue"/>
            <w:color w:val="0079C1"/>
            <w:spacing w:val="-2"/>
            <w:u w:val="single" w:color="0079C1"/>
          </w:rPr>
          <w:t>fe</w:t>
        </w:r>
        <w:r w:rsidRPr="00007F83">
          <w:rPr>
            <w:rFonts w:ascii="Helvetica Neue" w:eastAsia="Calibri" w:hAnsi="Helvetica Neue"/>
            <w:color w:val="0079C1"/>
            <w:spacing w:val="-1"/>
            <w:u w:val="single" w:color="0079C1"/>
          </w:rPr>
          <w:t>k</w:t>
        </w:r>
        <w:r w:rsidRPr="00007F83">
          <w:rPr>
            <w:rFonts w:ascii="Helvetica Neue" w:eastAsia="Calibri" w:hAnsi="Helvetica Neue"/>
            <w:color w:val="0079C1"/>
            <w:spacing w:val="-2"/>
            <w:u w:val="single" w:color="0079C1"/>
          </w:rPr>
          <w:t>id</w:t>
        </w:r>
        <w:r w:rsidRPr="00007F83">
          <w:rPr>
            <w:rFonts w:ascii="Helvetica Neue" w:eastAsia="Calibri" w:hAnsi="Helvetica Neue"/>
            <w:color w:val="0079C1"/>
            <w:spacing w:val="-1"/>
            <w:u w:val="single" w:color="0079C1"/>
          </w:rPr>
          <w:t>s</w:t>
        </w:r>
        <w:r w:rsidRPr="00007F83">
          <w:rPr>
            <w:rFonts w:ascii="Helvetica Neue" w:eastAsia="Calibri" w:hAnsi="Helvetica Neue"/>
            <w:color w:val="0079C1"/>
            <w:spacing w:val="-4"/>
            <w:u w:val="single" w:color="0079C1"/>
          </w:rPr>
          <w:t>.</w:t>
        </w:r>
        <w:r w:rsidRPr="00007F83">
          <w:rPr>
            <w:rFonts w:ascii="Helvetica Neue" w:eastAsia="Calibri" w:hAnsi="Helvetica Neue"/>
            <w:color w:val="0079C1"/>
            <w:spacing w:val="-1"/>
            <w:u w:val="single" w:color="0079C1"/>
          </w:rPr>
          <w:t>o</w:t>
        </w:r>
        <w:r w:rsidRPr="00007F83">
          <w:rPr>
            <w:rFonts w:ascii="Helvetica Neue" w:eastAsia="Calibri" w:hAnsi="Helvetica Neue"/>
            <w:color w:val="0079C1"/>
            <w:u w:val="single" w:color="0079C1"/>
          </w:rPr>
          <w:t>rg</w:t>
        </w:r>
      </w:hyperlink>
    </w:p>
    <w:p w14:paraId="0C83DF11" w14:textId="77777777" w:rsidR="00007F83" w:rsidRPr="00007F83" w:rsidRDefault="00007F83" w:rsidP="00007F83">
      <w:pPr>
        <w:ind w:right="-720"/>
        <w:contextualSpacing/>
        <w:rPr>
          <w:rFonts w:ascii="Helvetica Neue" w:hAnsi="Helvetica Neue"/>
          <w:color w:val="0079C1"/>
          <w:u w:val="single"/>
        </w:rPr>
      </w:pPr>
      <w:r w:rsidRPr="00007F83">
        <w:rPr>
          <w:rFonts w:ascii="Helvetica Neue" w:eastAsia="Calibri" w:hAnsi="Helvetica Neue" w:cs="Calibri"/>
          <w:b/>
          <w:bCs/>
        </w:rPr>
        <w:t>N</w:t>
      </w:r>
      <w:r w:rsidRPr="00007F83">
        <w:rPr>
          <w:rFonts w:ascii="Helvetica Neue" w:eastAsia="Calibri" w:hAnsi="Helvetica Neue" w:cs="Calibri"/>
          <w:b/>
          <w:bCs/>
          <w:spacing w:val="-3"/>
        </w:rPr>
        <w:t>a</w:t>
      </w:r>
      <w:r w:rsidRPr="00007F83">
        <w:rPr>
          <w:rFonts w:ascii="Helvetica Neue" w:eastAsia="Calibri" w:hAnsi="Helvetica Neue" w:cs="Calibri"/>
          <w:b/>
          <w:bCs/>
        </w:rPr>
        <w:t>tional</w:t>
      </w:r>
      <w:r w:rsidRPr="00007F83">
        <w:rPr>
          <w:rFonts w:ascii="Helvetica Neue" w:eastAsia="Calibri" w:hAnsi="Helvetica Neue" w:cs="Calibri"/>
          <w:b/>
          <w:bCs/>
          <w:spacing w:val="2"/>
        </w:rPr>
        <w:t xml:space="preserve"> </w:t>
      </w:r>
      <w:r w:rsidRPr="00007F83">
        <w:rPr>
          <w:rFonts w:ascii="Helvetica Neue" w:eastAsia="Calibri" w:hAnsi="Helvetica Neue" w:cs="Calibri"/>
          <w:b/>
          <w:bCs/>
        </w:rPr>
        <w:t>S</w:t>
      </w:r>
      <w:r w:rsidRPr="00007F83">
        <w:rPr>
          <w:rFonts w:ascii="Helvetica Neue" w:eastAsia="Calibri" w:hAnsi="Helvetica Neue" w:cs="Calibri"/>
          <w:b/>
          <w:bCs/>
          <w:spacing w:val="-2"/>
        </w:rPr>
        <w:t>a</w:t>
      </w:r>
      <w:r w:rsidRPr="00007F83">
        <w:rPr>
          <w:rFonts w:ascii="Helvetica Neue" w:eastAsia="Calibri" w:hAnsi="Helvetica Neue" w:cs="Calibri"/>
          <w:b/>
          <w:bCs/>
          <w:spacing w:val="-5"/>
        </w:rPr>
        <w:t>f</w:t>
      </w:r>
      <w:r w:rsidRPr="00007F83">
        <w:rPr>
          <w:rFonts w:ascii="Helvetica Neue" w:eastAsia="Calibri" w:hAnsi="Helvetica Neue" w:cs="Calibri"/>
          <w:b/>
          <w:bCs/>
          <w:spacing w:val="-2"/>
        </w:rPr>
        <w:t>e</w:t>
      </w:r>
      <w:r w:rsidRPr="00007F83">
        <w:rPr>
          <w:rFonts w:ascii="Helvetica Neue" w:eastAsia="Calibri" w:hAnsi="Helvetica Neue" w:cs="Calibri"/>
          <w:b/>
          <w:bCs/>
        </w:rPr>
        <w:t>ty</w:t>
      </w:r>
      <w:r w:rsidRPr="00007F83">
        <w:rPr>
          <w:rFonts w:ascii="Helvetica Neue" w:eastAsia="Calibri" w:hAnsi="Helvetica Neue" w:cs="Calibri"/>
          <w:b/>
          <w:bCs/>
          <w:spacing w:val="2"/>
        </w:rPr>
        <w:t xml:space="preserve"> </w:t>
      </w:r>
      <w:r w:rsidRPr="00007F83">
        <w:rPr>
          <w:rFonts w:ascii="Helvetica Neue" w:eastAsia="Calibri" w:hAnsi="Helvetica Neue" w:cs="Calibri"/>
          <w:b/>
          <w:bCs/>
        </w:rPr>
        <w:t>Council</w:t>
      </w:r>
      <w:r w:rsidRPr="00007F83">
        <w:rPr>
          <w:rFonts w:ascii="Helvetica Neue" w:eastAsia="Calibri" w:hAnsi="Helvetica Neue"/>
          <w:spacing w:val="7"/>
        </w:rPr>
        <w:t xml:space="preserve"> </w:t>
      </w:r>
      <w:r w:rsidRPr="00007F83">
        <w:rPr>
          <w:rFonts w:ascii="Helvetica Neue" w:eastAsia="Calibri" w:hAnsi="Helvetica Neue"/>
          <w:b/>
          <w:spacing w:val="-8"/>
        </w:rPr>
        <w:t>(</w:t>
      </w:r>
      <w:r w:rsidRPr="00007F83">
        <w:rPr>
          <w:rFonts w:ascii="Helvetica Neue" w:eastAsia="Calibri" w:hAnsi="Helvetica Neue"/>
          <w:b/>
          <w:spacing w:val="1"/>
        </w:rPr>
        <w:t>8</w:t>
      </w:r>
      <w:r w:rsidRPr="00007F83">
        <w:rPr>
          <w:rFonts w:ascii="Helvetica Neue" w:eastAsia="Calibri" w:hAnsi="Helvetica Neue"/>
          <w:b/>
          <w:spacing w:val="4"/>
        </w:rPr>
        <w:t>0</w:t>
      </w:r>
      <w:r w:rsidRPr="00007F83">
        <w:rPr>
          <w:rFonts w:ascii="Helvetica Neue" w:eastAsia="Calibri" w:hAnsi="Helvetica Neue"/>
          <w:b/>
          <w:spacing w:val="-6"/>
        </w:rPr>
        <w:t>0</w:t>
      </w:r>
      <w:r w:rsidRPr="00007F83">
        <w:rPr>
          <w:rFonts w:ascii="Helvetica Neue" w:eastAsia="Calibri" w:hAnsi="Helvetica Neue"/>
          <w:b/>
        </w:rPr>
        <w:t>)</w:t>
      </w:r>
      <w:r w:rsidRPr="00007F83">
        <w:rPr>
          <w:rFonts w:ascii="Helvetica Neue" w:eastAsia="Calibri" w:hAnsi="Helvetica Neue"/>
          <w:b/>
          <w:spacing w:val="3"/>
        </w:rPr>
        <w:t xml:space="preserve"> </w:t>
      </w:r>
      <w:r w:rsidRPr="00007F83">
        <w:rPr>
          <w:rFonts w:ascii="Helvetica Neue" w:eastAsia="Calibri" w:hAnsi="Helvetica Neue"/>
          <w:b/>
          <w:spacing w:val="-5"/>
        </w:rPr>
        <w:t>6</w:t>
      </w:r>
      <w:r w:rsidRPr="00007F83">
        <w:rPr>
          <w:rFonts w:ascii="Helvetica Neue" w:eastAsia="Calibri" w:hAnsi="Helvetica Neue"/>
          <w:b/>
          <w:spacing w:val="-7"/>
        </w:rPr>
        <w:t>2</w:t>
      </w:r>
      <w:r w:rsidRPr="00007F83">
        <w:rPr>
          <w:rFonts w:ascii="Helvetica Neue" w:eastAsia="Calibri" w:hAnsi="Helvetica Neue"/>
          <w:b/>
          <w:spacing w:val="-11"/>
        </w:rPr>
        <w:t>1</w:t>
      </w:r>
      <w:r w:rsidRPr="00007F83">
        <w:rPr>
          <w:rFonts w:ascii="Helvetica Neue" w:eastAsia="Calibri" w:hAnsi="Helvetica Neue"/>
          <w:b/>
          <w:spacing w:val="-16"/>
        </w:rPr>
        <w:t>-</w:t>
      </w:r>
      <w:r w:rsidRPr="00007F83">
        <w:rPr>
          <w:rFonts w:ascii="Helvetica Neue" w:eastAsia="Calibri" w:hAnsi="Helvetica Neue"/>
          <w:b/>
          <w:spacing w:val="-8"/>
        </w:rPr>
        <w:t>7</w:t>
      </w:r>
      <w:r w:rsidRPr="00007F83">
        <w:rPr>
          <w:rFonts w:ascii="Helvetica Neue" w:eastAsia="Calibri" w:hAnsi="Helvetica Neue"/>
          <w:b/>
          <w:spacing w:val="-10"/>
        </w:rPr>
        <w:t>6</w:t>
      </w:r>
      <w:r w:rsidRPr="00007F83">
        <w:rPr>
          <w:rFonts w:ascii="Helvetica Neue" w:eastAsia="Calibri" w:hAnsi="Helvetica Neue"/>
          <w:b/>
          <w:spacing w:val="-1"/>
        </w:rPr>
        <w:t>1</w:t>
      </w:r>
      <w:r w:rsidRPr="00007F83">
        <w:rPr>
          <w:rFonts w:ascii="Helvetica Neue" w:eastAsia="Calibri" w:hAnsi="Helvetica Neue"/>
          <w:b/>
        </w:rPr>
        <w:t>5</w:t>
      </w:r>
      <w:r w:rsidRPr="00007F83">
        <w:rPr>
          <w:rFonts w:ascii="Helvetica Neue" w:hAnsi="Helvetica Neue"/>
          <w:b/>
        </w:rPr>
        <w:t xml:space="preserve"> </w:t>
      </w:r>
      <w:hyperlink r:id="rId82">
        <w:r w:rsidRPr="00007F83">
          <w:rPr>
            <w:rFonts w:ascii="Helvetica Neue" w:eastAsia="Calibri" w:hAnsi="Helvetica Neue"/>
            <w:color w:val="0079C1"/>
            <w:spacing w:val="4"/>
            <w:u w:val="single"/>
          </w:rPr>
          <w:t>ww</w:t>
        </w:r>
        <w:r w:rsidRPr="00007F83">
          <w:rPr>
            <w:rFonts w:ascii="Helvetica Neue" w:eastAsia="Calibri" w:hAnsi="Helvetica Neue"/>
            <w:color w:val="0079C1"/>
            <w:spacing w:val="-12"/>
            <w:u w:val="single"/>
          </w:rPr>
          <w:t>w</w:t>
        </w:r>
        <w:r w:rsidRPr="00007F83">
          <w:rPr>
            <w:rFonts w:ascii="Helvetica Neue" w:eastAsia="Calibri" w:hAnsi="Helvetica Neue"/>
            <w:color w:val="0079C1"/>
            <w:spacing w:val="-2"/>
            <w:u w:val="single"/>
          </w:rPr>
          <w:t>.n</w:t>
        </w:r>
        <w:r w:rsidRPr="00007F83">
          <w:rPr>
            <w:rFonts w:ascii="Helvetica Neue" w:eastAsia="Calibri" w:hAnsi="Helvetica Neue"/>
            <w:color w:val="0079C1"/>
            <w:spacing w:val="-1"/>
            <w:u w:val="single"/>
          </w:rPr>
          <w:t>s</w:t>
        </w:r>
        <w:r w:rsidRPr="00007F83">
          <w:rPr>
            <w:rFonts w:ascii="Helvetica Neue" w:eastAsia="Calibri" w:hAnsi="Helvetica Neue"/>
            <w:color w:val="0079C1"/>
            <w:spacing w:val="1"/>
            <w:u w:val="single"/>
          </w:rPr>
          <w:t>c</w:t>
        </w:r>
        <w:r w:rsidRPr="00007F83">
          <w:rPr>
            <w:rFonts w:ascii="Helvetica Neue" w:eastAsia="Calibri" w:hAnsi="Helvetica Neue"/>
            <w:color w:val="0079C1"/>
            <w:spacing w:val="-4"/>
            <w:u w:val="single"/>
          </w:rPr>
          <w:t>.</w:t>
        </w:r>
        <w:r w:rsidRPr="00007F83">
          <w:rPr>
            <w:rFonts w:ascii="Helvetica Neue" w:eastAsia="Calibri" w:hAnsi="Helvetica Neue"/>
            <w:color w:val="0079C1"/>
            <w:spacing w:val="-1"/>
            <w:u w:val="single"/>
          </w:rPr>
          <w:t>o</w:t>
        </w:r>
        <w:r w:rsidRPr="00007F83">
          <w:rPr>
            <w:rFonts w:ascii="Helvetica Neue" w:eastAsia="Calibri" w:hAnsi="Helvetica Neue"/>
            <w:color w:val="0079C1"/>
            <w:u w:val="single"/>
          </w:rPr>
          <w:t>rg</w:t>
        </w:r>
      </w:hyperlink>
    </w:p>
    <w:p w14:paraId="3A114B92" w14:textId="77777777" w:rsidR="00007F83" w:rsidRPr="00007F83" w:rsidRDefault="00007F83" w:rsidP="00007F83">
      <w:pPr>
        <w:ind w:right="-720"/>
        <w:contextualSpacing/>
        <w:rPr>
          <w:rFonts w:ascii="Helvetica Neue" w:hAnsi="Helvetica Neue"/>
          <w:color w:val="0079C1"/>
          <w:spacing w:val="20"/>
          <w:sz w:val="28"/>
          <w:szCs w:val="28"/>
        </w:rPr>
      </w:pPr>
    </w:p>
    <w:p w14:paraId="448CE2F3" w14:textId="77777777" w:rsidR="00007F83" w:rsidRPr="00007F83" w:rsidRDefault="00007F83" w:rsidP="00007F83">
      <w:pPr>
        <w:ind w:right="-720"/>
        <w:contextualSpacing/>
        <w:rPr>
          <w:rFonts w:ascii="Helvetica Neue" w:hAnsi="Helvetica Neue" w:cs="Arial"/>
          <w:color w:val="0079C1"/>
          <w:spacing w:val="20"/>
          <w:sz w:val="28"/>
          <w:szCs w:val="28"/>
        </w:rPr>
      </w:pPr>
      <w:r w:rsidRPr="00007F83">
        <w:rPr>
          <w:rFonts w:ascii="Helvetica Neue" w:hAnsi="Helvetica Neue" w:cs="Arial"/>
          <w:color w:val="0079C1"/>
          <w:spacing w:val="20"/>
          <w:sz w:val="28"/>
          <w:szCs w:val="28"/>
        </w:rPr>
        <w:t>Temperature Control</w:t>
      </w:r>
    </w:p>
    <w:p w14:paraId="6BEB65FB" w14:textId="77777777" w:rsidR="00007F83" w:rsidRPr="00007F83" w:rsidRDefault="00007F83" w:rsidP="00007F83">
      <w:pPr>
        <w:ind w:right="-720"/>
        <w:contextualSpacing/>
        <w:rPr>
          <w:rFonts w:ascii="Helvetica Neue" w:hAnsi="Helvetica Neue"/>
          <w:color w:val="0079C1"/>
          <w:u w:val="single" w:color="0079C1"/>
        </w:rPr>
      </w:pPr>
      <w:r w:rsidRPr="00007F83">
        <w:rPr>
          <w:rFonts w:ascii="Helvetica Neue" w:hAnsi="Helvetica Neue"/>
          <w:b/>
          <w:spacing w:val="20"/>
        </w:rPr>
        <w:t xml:space="preserve">U.S. </w:t>
      </w:r>
      <w:r w:rsidRPr="00007F83">
        <w:rPr>
          <w:rFonts w:ascii="Helvetica Neue" w:hAnsi="Helvetica Neue"/>
          <w:b/>
        </w:rPr>
        <w:t>Depart</w:t>
      </w:r>
      <w:r w:rsidRPr="00007F83">
        <w:rPr>
          <w:rFonts w:ascii="Helvetica Neue" w:hAnsi="Helvetica Neue"/>
          <w:b/>
          <w:spacing w:val="-1"/>
        </w:rPr>
        <w:t>m</w:t>
      </w:r>
      <w:r w:rsidRPr="00007F83">
        <w:rPr>
          <w:rFonts w:ascii="Helvetica Neue" w:hAnsi="Helvetica Neue"/>
          <w:b/>
        </w:rPr>
        <w:t>e</w:t>
      </w:r>
      <w:r w:rsidRPr="00007F83">
        <w:rPr>
          <w:rFonts w:ascii="Helvetica Neue" w:hAnsi="Helvetica Neue"/>
          <w:b/>
          <w:spacing w:val="-3"/>
        </w:rPr>
        <w:t>n</w:t>
      </w:r>
      <w:r w:rsidRPr="00007F83">
        <w:rPr>
          <w:rFonts w:ascii="Helvetica Neue" w:hAnsi="Helvetica Neue"/>
          <w:b/>
        </w:rPr>
        <w:t>t</w:t>
      </w:r>
      <w:r w:rsidRPr="00007F83">
        <w:rPr>
          <w:rFonts w:ascii="Helvetica Neue" w:hAnsi="Helvetica Neue"/>
          <w:b/>
          <w:spacing w:val="3"/>
        </w:rPr>
        <w:t xml:space="preserve"> </w:t>
      </w:r>
      <w:r w:rsidRPr="00007F83">
        <w:rPr>
          <w:rFonts w:ascii="Helvetica Neue" w:hAnsi="Helvetica Neue"/>
          <w:b/>
        </w:rPr>
        <w:t>of</w:t>
      </w:r>
      <w:r w:rsidRPr="00007F83">
        <w:rPr>
          <w:rFonts w:ascii="Helvetica Neue" w:hAnsi="Helvetica Neue"/>
          <w:b/>
          <w:spacing w:val="3"/>
        </w:rPr>
        <w:t xml:space="preserve"> </w:t>
      </w:r>
      <w:r w:rsidRPr="00007F83">
        <w:rPr>
          <w:rFonts w:ascii="Helvetica Neue" w:hAnsi="Helvetica Neue"/>
          <w:b/>
        </w:rPr>
        <w:t>Ene</w:t>
      </w:r>
      <w:r w:rsidRPr="00007F83">
        <w:rPr>
          <w:rFonts w:ascii="Helvetica Neue" w:hAnsi="Helvetica Neue"/>
          <w:b/>
          <w:spacing w:val="-3"/>
        </w:rPr>
        <w:t>r</w:t>
      </w:r>
      <w:r w:rsidRPr="00007F83">
        <w:rPr>
          <w:rFonts w:ascii="Helvetica Neue" w:hAnsi="Helvetica Neue"/>
          <w:b/>
        </w:rPr>
        <w:t>gy</w:t>
      </w:r>
      <w:r w:rsidRPr="00007F83">
        <w:rPr>
          <w:rFonts w:ascii="Helvetica Neue" w:hAnsi="Helvetica Neue"/>
        </w:rPr>
        <w:t xml:space="preserve"> </w:t>
      </w:r>
      <w:hyperlink r:id="rId83">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2"/>
            <w:u w:val="single" w:color="0079C1"/>
          </w:rPr>
          <w:t>.</w:t>
        </w:r>
        <w:r w:rsidRPr="00007F83">
          <w:rPr>
            <w:rFonts w:ascii="Helvetica Neue" w:hAnsi="Helvetica Neue"/>
            <w:color w:val="0079C1"/>
            <w:spacing w:val="-5"/>
            <w:u w:val="single" w:color="0079C1"/>
          </w:rPr>
          <w:t>E</w:t>
        </w:r>
        <w:r w:rsidRPr="00007F83">
          <w:rPr>
            <w:rFonts w:ascii="Helvetica Neue" w:hAnsi="Helvetica Neue"/>
            <w:color w:val="0079C1"/>
            <w:spacing w:val="-2"/>
            <w:u w:val="single" w:color="0079C1"/>
          </w:rPr>
          <w:t>ne</w:t>
        </w:r>
        <w:r w:rsidRPr="00007F83">
          <w:rPr>
            <w:rFonts w:ascii="Helvetica Neue" w:hAnsi="Helvetica Neue"/>
            <w:color w:val="0079C1"/>
            <w:u w:val="single" w:color="0079C1"/>
          </w:rPr>
          <w:t>r</w:t>
        </w:r>
        <w:r w:rsidRPr="00007F83">
          <w:rPr>
            <w:rFonts w:ascii="Helvetica Neue" w:hAnsi="Helvetica Neue"/>
            <w:color w:val="0079C1"/>
            <w:spacing w:val="5"/>
            <w:u w:val="single" w:color="0079C1"/>
          </w:rPr>
          <w:t>g</w:t>
        </w:r>
        <w:r w:rsidRPr="00007F83">
          <w:rPr>
            <w:rFonts w:ascii="Helvetica Neue" w:hAnsi="Helvetica Neue"/>
            <w:color w:val="0079C1"/>
            <w:spacing w:val="2"/>
            <w:u w:val="single" w:color="0079C1"/>
          </w:rPr>
          <w:t>y</w:t>
        </w:r>
        <w:r w:rsidRPr="00007F83">
          <w:rPr>
            <w:rFonts w:ascii="Helvetica Neue" w:hAnsi="Helvetica Neue"/>
            <w:color w:val="0079C1"/>
            <w:spacing w:val="1"/>
            <w:u w:val="single" w:color="0079C1"/>
          </w:rPr>
          <w:t>S</w:t>
        </w:r>
        <w:r w:rsidRPr="00007F83">
          <w:rPr>
            <w:rFonts w:ascii="Helvetica Neue" w:hAnsi="Helvetica Neue"/>
            <w:color w:val="0079C1"/>
            <w:spacing w:val="-4"/>
            <w:u w:val="single" w:color="0079C1"/>
          </w:rPr>
          <w:t>a</w:t>
        </w:r>
        <w:r w:rsidRPr="00007F83">
          <w:rPr>
            <w:rFonts w:ascii="Helvetica Neue" w:hAnsi="Helvetica Neue"/>
            <w:color w:val="0079C1"/>
            <w:spacing w:val="-3"/>
            <w:u w:val="single" w:color="0079C1"/>
          </w:rPr>
          <w:t>v</w:t>
        </w:r>
        <w:r w:rsidRPr="00007F83">
          <w:rPr>
            <w:rFonts w:ascii="Helvetica Neue" w:hAnsi="Helvetica Neue"/>
            <w:color w:val="0079C1"/>
            <w:spacing w:val="-2"/>
            <w:u w:val="single" w:color="0079C1"/>
          </w:rPr>
          <w:t>e</w:t>
        </w:r>
        <w:r w:rsidRPr="00007F83">
          <w:rPr>
            <w:rFonts w:ascii="Helvetica Neue" w:hAnsi="Helvetica Neue"/>
            <w:color w:val="0079C1"/>
            <w:spacing w:val="-18"/>
            <w:u w:val="single" w:color="0079C1"/>
          </w:rPr>
          <w:t>r</w:t>
        </w:r>
        <w:r w:rsidRPr="00007F83">
          <w:rPr>
            <w:rFonts w:ascii="Helvetica Neue" w:hAnsi="Helvetica Neue"/>
            <w:color w:val="0079C1"/>
            <w:u w:val="single" w:color="0079C1"/>
          </w:rPr>
          <w:t>.</w:t>
        </w:r>
        <w:r w:rsidRPr="00007F83">
          <w:rPr>
            <w:rFonts w:ascii="Helvetica Neue" w:hAnsi="Helvetica Neue"/>
            <w:color w:val="0079C1"/>
            <w:spacing w:val="-5"/>
            <w:u w:val="single" w:color="0079C1"/>
          </w:rPr>
          <w:t>g</w:t>
        </w:r>
        <w:r w:rsidRPr="00007F83">
          <w:rPr>
            <w:rFonts w:ascii="Helvetica Neue" w:hAnsi="Helvetica Neue"/>
            <w:color w:val="0079C1"/>
            <w:spacing w:val="-3"/>
            <w:u w:val="single" w:color="0079C1"/>
          </w:rPr>
          <w:t>o</w:t>
        </w:r>
        <w:r w:rsidRPr="00007F83">
          <w:rPr>
            <w:rFonts w:ascii="Helvetica Neue" w:hAnsi="Helvetica Neue"/>
            <w:color w:val="0079C1"/>
            <w:u w:val="single" w:color="0079C1"/>
          </w:rPr>
          <w:t>v</w:t>
        </w:r>
      </w:hyperlink>
    </w:p>
    <w:p w14:paraId="40B448FE" w14:textId="77777777" w:rsidR="00007F83" w:rsidRPr="00007F83" w:rsidRDefault="00007F83" w:rsidP="00007F83">
      <w:pPr>
        <w:ind w:right="-720"/>
        <w:contextualSpacing/>
        <w:rPr>
          <w:rFonts w:ascii="Helvetica Neue" w:hAnsi="Helvetica Neue"/>
          <w:color w:val="0079C1"/>
          <w:spacing w:val="-3"/>
          <w:u w:val="single" w:color="0079C1"/>
        </w:rPr>
      </w:pPr>
      <w:r w:rsidRPr="00007F83">
        <w:rPr>
          <w:rFonts w:ascii="Helvetica Neue" w:hAnsi="Helvetica Neue" w:cs="Calibri"/>
          <w:b/>
        </w:rPr>
        <w:t>Ene</w:t>
      </w:r>
      <w:r w:rsidRPr="00007F83">
        <w:rPr>
          <w:rFonts w:ascii="Helvetica Neue" w:hAnsi="Helvetica Neue" w:cs="Calibri"/>
          <w:b/>
          <w:spacing w:val="-3"/>
        </w:rPr>
        <w:t>r</w:t>
      </w:r>
      <w:r w:rsidRPr="00007F83">
        <w:rPr>
          <w:rFonts w:ascii="Helvetica Neue" w:hAnsi="Helvetica Neue" w:cs="Calibri"/>
          <w:b/>
        </w:rPr>
        <w:t>gy</w:t>
      </w:r>
      <w:r w:rsidRPr="00007F83">
        <w:rPr>
          <w:rFonts w:ascii="Helvetica Neue" w:hAnsi="Helvetica Neue" w:cs="Calibri"/>
          <w:b/>
          <w:spacing w:val="1"/>
        </w:rPr>
        <w:t xml:space="preserve"> </w:t>
      </w:r>
      <w:r w:rsidRPr="00007F83">
        <w:rPr>
          <w:rFonts w:ascii="Helvetica Neue" w:hAnsi="Helvetica Neue" w:cs="Calibri"/>
          <w:b/>
        </w:rPr>
        <w:t>I</w:t>
      </w:r>
      <w:r w:rsidRPr="00007F83">
        <w:rPr>
          <w:rFonts w:ascii="Helvetica Neue" w:hAnsi="Helvetica Neue" w:cs="Calibri"/>
          <w:b/>
          <w:spacing w:val="-2"/>
        </w:rPr>
        <w:t>n</w:t>
      </w:r>
      <w:r w:rsidRPr="00007F83">
        <w:rPr>
          <w:rFonts w:ascii="Helvetica Neue" w:hAnsi="Helvetica Neue" w:cs="Calibri"/>
          <w:b/>
          <w:spacing w:val="-4"/>
        </w:rPr>
        <w:t>f</w:t>
      </w:r>
      <w:r w:rsidRPr="00007F83">
        <w:rPr>
          <w:rFonts w:ascii="Helvetica Neue" w:hAnsi="Helvetica Neue" w:cs="Calibri"/>
          <w:b/>
        </w:rPr>
        <w:t>orm</w:t>
      </w:r>
      <w:r w:rsidRPr="00007F83">
        <w:rPr>
          <w:rFonts w:ascii="Helvetica Neue" w:hAnsi="Helvetica Neue" w:cs="Calibri"/>
          <w:b/>
          <w:spacing w:val="-3"/>
        </w:rPr>
        <w:t>a</w:t>
      </w:r>
      <w:r w:rsidRPr="00007F83">
        <w:rPr>
          <w:rFonts w:ascii="Helvetica Neue" w:hAnsi="Helvetica Neue" w:cs="Calibri"/>
          <w:b/>
        </w:rPr>
        <w:t>tion</w:t>
      </w:r>
      <w:r w:rsidRPr="00007F83">
        <w:rPr>
          <w:rFonts w:ascii="Helvetica Neue" w:hAnsi="Helvetica Neue" w:cs="Calibri"/>
          <w:b/>
          <w:spacing w:val="1"/>
        </w:rPr>
        <w:t xml:space="preserve"> </w:t>
      </w:r>
      <w:r w:rsidRPr="00007F83">
        <w:rPr>
          <w:rFonts w:ascii="Helvetica Neue" w:hAnsi="Helvetica Neue" w:cs="Calibri"/>
          <w:b/>
        </w:rPr>
        <w:t>Admini</w:t>
      </w:r>
      <w:r w:rsidRPr="00007F83">
        <w:rPr>
          <w:rFonts w:ascii="Helvetica Neue" w:hAnsi="Helvetica Neue" w:cs="Calibri"/>
          <w:b/>
          <w:spacing w:val="-3"/>
        </w:rPr>
        <w:t>s</w:t>
      </w:r>
      <w:r w:rsidRPr="00007F83">
        <w:rPr>
          <w:rFonts w:ascii="Helvetica Neue" w:hAnsi="Helvetica Neue" w:cs="Calibri"/>
          <w:b/>
        </w:rPr>
        <w:t>t</w:t>
      </w:r>
      <w:r w:rsidRPr="00007F83">
        <w:rPr>
          <w:rFonts w:ascii="Helvetica Neue" w:hAnsi="Helvetica Neue" w:cs="Calibri"/>
          <w:b/>
          <w:spacing w:val="-6"/>
        </w:rPr>
        <w:t>r</w:t>
      </w:r>
      <w:r w:rsidRPr="00007F83">
        <w:rPr>
          <w:rFonts w:ascii="Helvetica Neue" w:hAnsi="Helvetica Neue" w:cs="Calibri"/>
          <w:b/>
          <w:spacing w:val="-3"/>
        </w:rPr>
        <w:t>a</w:t>
      </w:r>
      <w:r w:rsidRPr="00007F83">
        <w:rPr>
          <w:rFonts w:ascii="Helvetica Neue" w:hAnsi="Helvetica Neue" w:cs="Calibri"/>
          <w:b/>
        </w:rPr>
        <w:t>tion</w:t>
      </w:r>
      <w:r w:rsidRPr="00007F83">
        <w:rPr>
          <w:rFonts w:ascii="Helvetica Neue" w:hAnsi="Helvetica Neue" w:cs="Calibri"/>
        </w:rPr>
        <w:t xml:space="preserve"> </w:t>
      </w:r>
      <w:hyperlink r:id="rId84">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4"/>
            <w:u w:val="single" w:color="0079C1"/>
          </w:rPr>
          <w:t>.</w:t>
        </w:r>
        <w:r w:rsidRPr="00007F83">
          <w:rPr>
            <w:rFonts w:ascii="Helvetica Neue" w:hAnsi="Helvetica Neue"/>
            <w:color w:val="0079C1"/>
            <w:spacing w:val="-3"/>
            <w:u w:val="single" w:color="0079C1"/>
          </w:rPr>
          <w:t>ei</w:t>
        </w:r>
        <w:r w:rsidRPr="00007F83">
          <w:rPr>
            <w:rFonts w:ascii="Helvetica Neue" w:hAnsi="Helvetica Neue"/>
            <w:color w:val="0079C1"/>
            <w:spacing w:val="-2"/>
            <w:u w:val="single" w:color="0079C1"/>
          </w:rPr>
          <w:t>a</w:t>
        </w:r>
        <w:r w:rsidRPr="00007F83">
          <w:rPr>
            <w:rFonts w:ascii="Helvetica Neue" w:hAnsi="Helvetica Neue"/>
            <w:color w:val="0079C1"/>
            <w:u w:val="single" w:color="0079C1"/>
          </w:rPr>
          <w:t>.</w:t>
        </w:r>
        <w:r w:rsidRPr="00007F83">
          <w:rPr>
            <w:rFonts w:ascii="Helvetica Neue" w:hAnsi="Helvetica Neue"/>
            <w:color w:val="0079C1"/>
            <w:spacing w:val="-5"/>
            <w:u w:val="single" w:color="0079C1"/>
          </w:rPr>
          <w:t>g</w:t>
        </w:r>
        <w:r w:rsidRPr="00007F83">
          <w:rPr>
            <w:rFonts w:ascii="Helvetica Neue" w:hAnsi="Helvetica Neue"/>
            <w:color w:val="0079C1"/>
            <w:spacing w:val="-3"/>
            <w:u w:val="single" w:color="0079C1"/>
          </w:rPr>
          <w:t>ov</w:t>
        </w:r>
      </w:hyperlink>
    </w:p>
    <w:p w14:paraId="5F610705" w14:textId="77777777" w:rsidR="00007F83" w:rsidRPr="00007F83" w:rsidRDefault="00007F83" w:rsidP="00007F83">
      <w:pPr>
        <w:ind w:right="-720"/>
        <w:contextualSpacing/>
        <w:rPr>
          <w:rFonts w:ascii="Helvetica Neue" w:hAnsi="Helvetica Neue" w:cs="Calibri"/>
          <w:b/>
        </w:rPr>
      </w:pPr>
      <w:r w:rsidRPr="00007F83">
        <w:rPr>
          <w:rFonts w:ascii="Helvetica Neue" w:hAnsi="Helvetica Neue"/>
          <w:b/>
          <w:spacing w:val="-3"/>
        </w:rPr>
        <w:t xml:space="preserve">U.S. </w:t>
      </w:r>
      <w:r w:rsidRPr="00007F83">
        <w:rPr>
          <w:rFonts w:ascii="Helvetica Neue" w:hAnsi="Helvetica Neue" w:cs="Calibri"/>
          <w:b/>
        </w:rPr>
        <w:t>E</w:t>
      </w:r>
      <w:r w:rsidRPr="00007F83">
        <w:rPr>
          <w:rFonts w:ascii="Helvetica Neue" w:hAnsi="Helvetica Neue" w:cs="Calibri"/>
          <w:b/>
          <w:spacing w:val="-4"/>
        </w:rPr>
        <w:t>n</w:t>
      </w:r>
      <w:r w:rsidRPr="00007F83">
        <w:rPr>
          <w:rFonts w:ascii="Helvetica Neue" w:hAnsi="Helvetica Neue" w:cs="Calibri"/>
          <w:b/>
        </w:rPr>
        <w:t>vi</w:t>
      </w:r>
      <w:r w:rsidRPr="00007F83">
        <w:rPr>
          <w:rFonts w:ascii="Helvetica Neue" w:hAnsi="Helvetica Neue" w:cs="Calibri"/>
          <w:b/>
          <w:spacing w:val="-3"/>
        </w:rPr>
        <w:t>r</w:t>
      </w:r>
      <w:r w:rsidRPr="00007F83">
        <w:rPr>
          <w:rFonts w:ascii="Helvetica Neue" w:hAnsi="Helvetica Neue" w:cs="Calibri"/>
          <w:b/>
        </w:rPr>
        <w:t>onme</w:t>
      </w:r>
      <w:r w:rsidRPr="00007F83">
        <w:rPr>
          <w:rFonts w:ascii="Helvetica Neue" w:hAnsi="Helvetica Neue" w:cs="Calibri"/>
          <w:b/>
          <w:spacing w:val="-3"/>
        </w:rPr>
        <w:t>nt</w:t>
      </w:r>
      <w:r w:rsidRPr="00007F83">
        <w:rPr>
          <w:rFonts w:ascii="Helvetica Neue" w:hAnsi="Helvetica Neue" w:cs="Calibri"/>
          <w:b/>
        </w:rPr>
        <w:t>al</w:t>
      </w:r>
      <w:r w:rsidRPr="00007F83">
        <w:rPr>
          <w:rFonts w:ascii="Helvetica Neue" w:hAnsi="Helvetica Neue" w:cs="Calibri"/>
          <w:b/>
          <w:spacing w:val="3"/>
        </w:rPr>
        <w:t xml:space="preserve"> </w:t>
      </w:r>
      <w:r w:rsidRPr="00007F83">
        <w:rPr>
          <w:rFonts w:ascii="Helvetica Neue" w:hAnsi="Helvetica Neue" w:cs="Calibri"/>
          <w:b/>
        </w:rPr>
        <w:t>P</w:t>
      </w:r>
      <w:r w:rsidRPr="00007F83">
        <w:rPr>
          <w:rFonts w:ascii="Helvetica Neue" w:hAnsi="Helvetica Neue" w:cs="Calibri"/>
          <w:b/>
          <w:spacing w:val="-3"/>
        </w:rPr>
        <w:t>r</w:t>
      </w:r>
      <w:r w:rsidRPr="00007F83">
        <w:rPr>
          <w:rFonts w:ascii="Helvetica Neue" w:hAnsi="Helvetica Neue" w:cs="Calibri"/>
          <w:b/>
        </w:rPr>
        <w:t>o</w:t>
      </w:r>
      <w:r w:rsidRPr="00007F83">
        <w:rPr>
          <w:rFonts w:ascii="Helvetica Neue" w:hAnsi="Helvetica Neue" w:cs="Calibri"/>
          <w:b/>
          <w:spacing w:val="-4"/>
        </w:rPr>
        <w:t>t</w:t>
      </w:r>
      <w:r w:rsidRPr="00007F83">
        <w:rPr>
          <w:rFonts w:ascii="Helvetica Neue" w:hAnsi="Helvetica Neue" w:cs="Calibri"/>
          <w:b/>
        </w:rPr>
        <w:t>ection</w:t>
      </w:r>
      <w:r w:rsidRPr="00007F83">
        <w:rPr>
          <w:rFonts w:ascii="Helvetica Neue" w:hAnsi="Helvetica Neue" w:cs="Calibri"/>
          <w:b/>
          <w:spacing w:val="3"/>
        </w:rPr>
        <w:t xml:space="preserve"> </w:t>
      </w:r>
      <w:r w:rsidRPr="00007F83">
        <w:rPr>
          <w:rFonts w:ascii="Helvetica Neue" w:hAnsi="Helvetica Neue" w:cs="Calibri"/>
          <w:b/>
        </w:rPr>
        <w:t>A</w:t>
      </w:r>
      <w:r w:rsidRPr="00007F83">
        <w:rPr>
          <w:rFonts w:ascii="Helvetica Neue" w:hAnsi="Helvetica Neue" w:cs="Calibri"/>
          <w:b/>
          <w:spacing w:val="-3"/>
        </w:rPr>
        <w:t>g</w:t>
      </w:r>
      <w:r w:rsidRPr="00007F83">
        <w:rPr>
          <w:rFonts w:ascii="Helvetica Neue" w:hAnsi="Helvetica Neue" w:cs="Calibri"/>
          <w:b/>
        </w:rPr>
        <w:t>ency</w:t>
      </w:r>
    </w:p>
    <w:p w14:paraId="28574759" w14:textId="77777777" w:rsidR="00007F83" w:rsidRPr="00007F83" w:rsidRDefault="00007F83" w:rsidP="00007F83">
      <w:pPr>
        <w:ind w:right="-720"/>
        <w:contextualSpacing/>
        <w:rPr>
          <w:rFonts w:ascii="Helvetica Neue" w:hAnsi="Helvetica Neue"/>
          <w:color w:val="0079C1"/>
          <w:u w:val="single" w:color="0079C1"/>
        </w:rPr>
      </w:pPr>
      <w:r w:rsidRPr="00007F83">
        <w:rPr>
          <w:rFonts w:ascii="Helvetica Neue" w:hAnsi="Helvetica Neue"/>
        </w:rPr>
        <w:tab/>
        <w:t>Indoor</w:t>
      </w:r>
      <w:r w:rsidRPr="00007F83">
        <w:rPr>
          <w:rFonts w:ascii="Helvetica Neue" w:hAnsi="Helvetica Neue"/>
          <w:spacing w:val="5"/>
        </w:rPr>
        <w:t xml:space="preserve"> </w:t>
      </w:r>
      <w:proofErr w:type="spellStart"/>
      <w:r w:rsidRPr="00007F83">
        <w:rPr>
          <w:rFonts w:ascii="Helvetica Neue" w:hAnsi="Helvetica Neue"/>
        </w:rPr>
        <w:t>airP</w:t>
      </w:r>
      <w:r w:rsidRPr="00007F83">
        <w:rPr>
          <w:rFonts w:ascii="Helvetica Neue" w:hAnsi="Helvetica Neue"/>
          <w:spacing w:val="-6"/>
        </w:rPr>
        <w:t>L</w:t>
      </w:r>
      <w:r w:rsidRPr="00007F83">
        <w:rPr>
          <w:rFonts w:ascii="Helvetica Neue" w:hAnsi="Helvetica Neue"/>
        </w:rPr>
        <w:t>US</w:t>
      </w:r>
      <w:proofErr w:type="spellEnd"/>
      <w:r w:rsidRPr="00007F83">
        <w:rPr>
          <w:rFonts w:ascii="Helvetica Neue" w:hAnsi="Helvetica Neue"/>
        </w:rPr>
        <w:t xml:space="preserve"> </w:t>
      </w:r>
      <w:hyperlink r:id="rId85">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4"/>
            <w:u w:val="single" w:color="0079C1"/>
          </w:rPr>
          <w:t>.</w:t>
        </w:r>
        <w:r w:rsidRPr="00007F83">
          <w:rPr>
            <w:rFonts w:ascii="Helvetica Neue" w:hAnsi="Helvetica Neue"/>
            <w:color w:val="0079C1"/>
            <w:spacing w:val="-2"/>
            <w:u w:val="single" w:color="0079C1"/>
          </w:rPr>
          <w:t>epa</w:t>
        </w:r>
        <w:r w:rsidRPr="00007F83">
          <w:rPr>
            <w:rFonts w:ascii="Helvetica Neue" w:hAnsi="Helvetica Neue"/>
            <w:color w:val="0079C1"/>
            <w:u w:val="single" w:color="0079C1"/>
          </w:rPr>
          <w:t>.</w:t>
        </w:r>
        <w:r w:rsidRPr="00007F83">
          <w:rPr>
            <w:rFonts w:ascii="Helvetica Neue" w:hAnsi="Helvetica Neue"/>
            <w:color w:val="0079C1"/>
            <w:spacing w:val="-5"/>
            <w:u w:val="single" w:color="0079C1"/>
          </w:rPr>
          <w:t>g</w:t>
        </w:r>
        <w:r w:rsidRPr="00007F83">
          <w:rPr>
            <w:rFonts w:ascii="Helvetica Neue" w:hAnsi="Helvetica Neue"/>
            <w:color w:val="0079C1"/>
            <w:spacing w:val="-3"/>
            <w:u w:val="single" w:color="0079C1"/>
          </w:rPr>
          <w:t>o</w:t>
        </w:r>
        <w:r w:rsidRPr="00007F83">
          <w:rPr>
            <w:rFonts w:ascii="Helvetica Neue" w:hAnsi="Helvetica Neue"/>
            <w:color w:val="0079C1"/>
            <w:spacing w:val="-10"/>
            <w:u w:val="single" w:color="0079C1"/>
          </w:rPr>
          <w:t>v</w:t>
        </w:r>
        <w:r w:rsidRPr="00007F83">
          <w:rPr>
            <w:rFonts w:ascii="Helvetica Neue" w:hAnsi="Helvetica Neue"/>
            <w:color w:val="0079C1"/>
            <w:spacing w:val="-1"/>
            <w:u w:val="single" w:color="0079C1"/>
          </w:rPr>
          <w:t>/</w:t>
        </w:r>
        <w:r w:rsidRPr="00007F83">
          <w:rPr>
            <w:rFonts w:ascii="Helvetica Neue" w:hAnsi="Helvetica Neue"/>
            <w:color w:val="0079C1"/>
            <w:spacing w:val="-2"/>
            <w:u w:val="single" w:color="0079C1"/>
          </w:rPr>
          <w:t>in</w:t>
        </w:r>
        <w:r w:rsidRPr="00007F83">
          <w:rPr>
            <w:rFonts w:ascii="Helvetica Neue" w:hAnsi="Helvetica Neue"/>
            <w:color w:val="0079C1"/>
            <w:spacing w:val="-1"/>
            <w:u w:val="single" w:color="0079C1"/>
          </w:rPr>
          <w:t>d</w:t>
        </w:r>
        <w:r w:rsidRPr="00007F83">
          <w:rPr>
            <w:rFonts w:ascii="Helvetica Neue" w:hAnsi="Helvetica Neue"/>
            <w:color w:val="0079C1"/>
            <w:u w:val="single" w:color="0079C1"/>
          </w:rPr>
          <w:t>o</w:t>
        </w:r>
        <w:r w:rsidRPr="00007F83">
          <w:rPr>
            <w:rFonts w:ascii="Helvetica Neue" w:hAnsi="Helvetica Neue"/>
            <w:color w:val="0079C1"/>
            <w:spacing w:val="-1"/>
            <w:u w:val="single" w:color="0079C1"/>
          </w:rPr>
          <w:t>o</w:t>
        </w:r>
        <w:r w:rsidRPr="00007F83">
          <w:rPr>
            <w:rFonts w:ascii="Helvetica Neue" w:hAnsi="Helvetica Neue"/>
            <w:color w:val="0079C1"/>
            <w:u w:val="single" w:color="0079C1"/>
          </w:rPr>
          <w:t>r</w:t>
        </w:r>
        <w:r w:rsidRPr="00007F83">
          <w:rPr>
            <w:rFonts w:ascii="Helvetica Neue" w:hAnsi="Helvetica Neue"/>
            <w:color w:val="0079C1"/>
            <w:spacing w:val="-3"/>
            <w:u w:val="single" w:color="0079C1"/>
          </w:rPr>
          <w:t>a</w:t>
        </w:r>
        <w:r w:rsidRPr="00007F83">
          <w:rPr>
            <w:rFonts w:ascii="Helvetica Neue" w:hAnsi="Helvetica Neue"/>
            <w:color w:val="0079C1"/>
            <w:spacing w:val="-2"/>
            <w:u w:val="single" w:color="0079C1"/>
          </w:rPr>
          <w:t>i</w:t>
        </w:r>
        <w:r w:rsidRPr="00007F83">
          <w:rPr>
            <w:rFonts w:ascii="Helvetica Neue" w:hAnsi="Helvetica Neue"/>
            <w:color w:val="0079C1"/>
            <w:spacing w:val="-1"/>
            <w:u w:val="single" w:color="0079C1"/>
          </w:rPr>
          <w:t>rp</w:t>
        </w:r>
        <w:r w:rsidRPr="00007F83">
          <w:rPr>
            <w:rFonts w:ascii="Helvetica Neue" w:hAnsi="Helvetica Neue"/>
            <w:color w:val="0079C1"/>
            <w:spacing w:val="-2"/>
            <w:u w:val="single" w:color="0079C1"/>
          </w:rPr>
          <w:t>lu</w:t>
        </w:r>
        <w:r w:rsidRPr="00007F83">
          <w:rPr>
            <w:rFonts w:ascii="Helvetica Neue" w:hAnsi="Helvetica Neue"/>
            <w:color w:val="0079C1"/>
            <w:u w:val="single" w:color="0079C1"/>
          </w:rPr>
          <w:t>s</w:t>
        </w:r>
      </w:hyperlink>
    </w:p>
    <w:p w14:paraId="3758F6D3" w14:textId="77777777" w:rsidR="00007F83" w:rsidRPr="00007F83" w:rsidRDefault="00007F83" w:rsidP="00007F83">
      <w:pPr>
        <w:ind w:right="-720"/>
        <w:contextualSpacing/>
        <w:rPr>
          <w:rFonts w:ascii="Helvetica Neue" w:hAnsi="Helvetica Neue" w:cs="Calibri"/>
          <w:color w:val="0079C1"/>
          <w:u w:val="single" w:color="0079C1"/>
        </w:rPr>
      </w:pPr>
      <w:r w:rsidRPr="00007F83">
        <w:rPr>
          <w:rFonts w:ascii="Helvetica Neue" w:hAnsi="Helvetica Neue"/>
        </w:rPr>
        <w:tab/>
        <w:t>Me</w:t>
      </w:r>
      <w:r w:rsidRPr="00007F83">
        <w:rPr>
          <w:rFonts w:ascii="Helvetica Neue" w:hAnsi="Helvetica Neue"/>
          <w:spacing w:val="-5"/>
        </w:rPr>
        <w:t>r</w:t>
      </w:r>
      <w:r w:rsidRPr="00007F83">
        <w:rPr>
          <w:rFonts w:ascii="Helvetica Neue" w:hAnsi="Helvetica Neue"/>
        </w:rPr>
        <w:t>cu</w:t>
      </w:r>
      <w:r w:rsidRPr="00007F83">
        <w:rPr>
          <w:rFonts w:ascii="Helvetica Neue" w:hAnsi="Helvetica Neue"/>
          <w:spacing w:val="1"/>
        </w:rPr>
        <w:t>r</w:t>
      </w:r>
      <w:r w:rsidRPr="00007F83">
        <w:rPr>
          <w:rFonts w:ascii="Helvetica Neue" w:hAnsi="Helvetica Neue"/>
        </w:rPr>
        <w:t>y</w:t>
      </w:r>
      <w:r w:rsidRPr="00007F83">
        <w:rPr>
          <w:rFonts w:ascii="Helvetica Neue" w:hAnsi="Helvetica Neue"/>
          <w:spacing w:val="2"/>
        </w:rPr>
        <w:t xml:space="preserve"> </w:t>
      </w:r>
      <w:r w:rsidRPr="00007F83">
        <w:rPr>
          <w:rFonts w:ascii="Helvetica Neue" w:hAnsi="Helvetica Neue"/>
        </w:rPr>
        <w:t>cleanup</w:t>
      </w:r>
      <w:r w:rsidRPr="00007F83">
        <w:rPr>
          <w:rFonts w:ascii="Helvetica Neue" w:hAnsi="Helvetica Neue"/>
          <w:spacing w:val="3"/>
        </w:rPr>
        <w:t xml:space="preserve"> </w:t>
      </w:r>
      <w:r w:rsidRPr="00007F83">
        <w:rPr>
          <w:rFonts w:ascii="Helvetica Neue" w:hAnsi="Helvetica Neue"/>
        </w:rPr>
        <w:t>and</w:t>
      </w:r>
      <w:r w:rsidRPr="00007F83">
        <w:rPr>
          <w:rFonts w:ascii="Helvetica Neue" w:hAnsi="Helvetica Neue"/>
          <w:spacing w:val="2"/>
        </w:rPr>
        <w:t xml:space="preserve"> </w:t>
      </w:r>
      <w:r w:rsidRPr="00007F83">
        <w:rPr>
          <w:rFonts w:ascii="Helvetica Neue" w:hAnsi="Helvetica Neue"/>
        </w:rPr>
        <w:t xml:space="preserve">disposal </w:t>
      </w:r>
      <w:hyperlink r:id="rId86">
        <w:r w:rsidRPr="00007F83">
          <w:rPr>
            <w:rFonts w:ascii="Helvetica Neue" w:hAnsi="Helvetica Neue" w:cs="Calibri"/>
            <w:color w:val="0079C1"/>
            <w:spacing w:val="4"/>
            <w:u w:val="single" w:color="0079C1"/>
          </w:rPr>
          <w:t>ww</w:t>
        </w:r>
        <w:r w:rsidRPr="00007F83">
          <w:rPr>
            <w:rFonts w:ascii="Helvetica Neue" w:hAnsi="Helvetica Neue" w:cs="Calibri"/>
            <w:color w:val="0079C1"/>
            <w:spacing w:val="-11"/>
            <w:u w:val="single" w:color="0079C1"/>
          </w:rPr>
          <w:t>w</w:t>
        </w:r>
        <w:r w:rsidRPr="00007F83">
          <w:rPr>
            <w:rFonts w:ascii="Helvetica Neue" w:hAnsi="Helvetica Neue" w:cs="Calibri"/>
            <w:color w:val="0079C1"/>
            <w:spacing w:val="-4"/>
            <w:u w:val="single" w:color="0079C1"/>
          </w:rPr>
          <w:t>.</w:t>
        </w:r>
        <w:r w:rsidRPr="00007F83">
          <w:rPr>
            <w:rFonts w:ascii="Helvetica Neue" w:hAnsi="Helvetica Neue" w:cs="Calibri"/>
            <w:color w:val="0079C1"/>
            <w:spacing w:val="-2"/>
            <w:u w:val="single" w:color="0079C1"/>
          </w:rPr>
          <w:t>epa</w:t>
        </w:r>
        <w:r w:rsidRPr="00007F83">
          <w:rPr>
            <w:rFonts w:ascii="Helvetica Neue" w:hAnsi="Helvetica Neue" w:cs="Calibri"/>
            <w:color w:val="0079C1"/>
            <w:u w:val="single" w:color="0079C1"/>
          </w:rPr>
          <w:t>.</w:t>
        </w:r>
        <w:r w:rsidRPr="00007F83">
          <w:rPr>
            <w:rFonts w:ascii="Helvetica Neue" w:hAnsi="Helvetica Neue" w:cs="Calibri"/>
            <w:color w:val="0079C1"/>
            <w:spacing w:val="-4"/>
            <w:u w:val="single" w:color="0079C1"/>
          </w:rPr>
          <w:t>g</w:t>
        </w:r>
        <w:r w:rsidRPr="00007F83">
          <w:rPr>
            <w:rFonts w:ascii="Helvetica Neue" w:hAnsi="Helvetica Neue" w:cs="Calibri"/>
            <w:color w:val="0079C1"/>
            <w:spacing w:val="-3"/>
            <w:u w:val="single" w:color="0079C1"/>
          </w:rPr>
          <w:t>o</w:t>
        </w:r>
        <w:r w:rsidRPr="00007F83">
          <w:rPr>
            <w:rFonts w:ascii="Helvetica Neue" w:hAnsi="Helvetica Neue" w:cs="Calibri"/>
            <w:color w:val="0079C1"/>
            <w:spacing w:val="-9"/>
            <w:u w:val="single" w:color="0079C1"/>
          </w:rPr>
          <w:t>v</w:t>
        </w:r>
        <w:r w:rsidRPr="00007F83">
          <w:rPr>
            <w:rFonts w:ascii="Helvetica Neue" w:hAnsi="Helvetica Neue" w:cs="Calibri"/>
            <w:color w:val="0079C1"/>
            <w:spacing w:val="-12"/>
            <w:u w:val="single" w:color="0079C1"/>
          </w:rPr>
          <w:t>/</w:t>
        </w:r>
        <w:r w:rsidRPr="00007F83">
          <w:rPr>
            <w:rFonts w:ascii="Helvetica Neue" w:hAnsi="Helvetica Neue" w:cs="Calibri"/>
            <w:color w:val="0079C1"/>
            <w:spacing w:val="4"/>
            <w:u w:val="single" w:color="0079C1"/>
          </w:rPr>
          <w:t>c</w:t>
        </w:r>
        <w:r w:rsidRPr="00007F83">
          <w:rPr>
            <w:rFonts w:ascii="Helvetica Neue" w:hAnsi="Helvetica Neue" w:cs="Calibri"/>
            <w:color w:val="0079C1"/>
            <w:u w:val="single" w:color="0079C1"/>
          </w:rPr>
          <w:t>fl</w:t>
        </w:r>
      </w:hyperlink>
    </w:p>
    <w:p w14:paraId="6B01E028" w14:textId="77777777" w:rsidR="00007F83" w:rsidRPr="00007F83" w:rsidRDefault="00007F83" w:rsidP="00007F83">
      <w:pPr>
        <w:ind w:right="-720"/>
        <w:contextualSpacing/>
        <w:rPr>
          <w:rFonts w:ascii="Helvetica Neue" w:hAnsi="Helvetica Neue"/>
          <w:color w:val="0079C1"/>
          <w:u w:val="single" w:color="0079C1"/>
        </w:rPr>
      </w:pPr>
      <w:r w:rsidRPr="00007F83">
        <w:rPr>
          <w:rFonts w:ascii="Helvetica Neue" w:hAnsi="Helvetica Neue"/>
        </w:rPr>
        <w:tab/>
        <w:t>Ene</w:t>
      </w:r>
      <w:r w:rsidRPr="00007F83">
        <w:rPr>
          <w:rFonts w:ascii="Helvetica Neue" w:hAnsi="Helvetica Neue"/>
          <w:spacing w:val="-5"/>
        </w:rPr>
        <w:t>r</w:t>
      </w:r>
      <w:r w:rsidRPr="00007F83">
        <w:rPr>
          <w:rFonts w:ascii="Helvetica Neue" w:hAnsi="Helvetica Neue"/>
        </w:rPr>
        <w:t>gy</w:t>
      </w:r>
      <w:r w:rsidRPr="00007F83">
        <w:rPr>
          <w:rFonts w:ascii="Helvetica Neue" w:hAnsi="Helvetica Neue"/>
          <w:spacing w:val="-3"/>
        </w:rPr>
        <w:t xml:space="preserve"> </w:t>
      </w:r>
      <w:r w:rsidRPr="00007F83">
        <w:rPr>
          <w:rFonts w:ascii="Helvetica Neue" w:hAnsi="Helvetica Neue"/>
        </w:rPr>
        <w:t>S</w:t>
      </w:r>
      <w:r w:rsidRPr="00007F83">
        <w:rPr>
          <w:rFonts w:ascii="Helvetica Neue" w:hAnsi="Helvetica Neue"/>
          <w:spacing w:val="-3"/>
        </w:rPr>
        <w:t>t</w:t>
      </w:r>
      <w:r w:rsidRPr="00007F83">
        <w:rPr>
          <w:rFonts w:ascii="Helvetica Neue" w:hAnsi="Helvetica Neue"/>
        </w:rPr>
        <w:t xml:space="preserve">ar </w:t>
      </w:r>
      <w:hyperlink r:id="rId87">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4"/>
            <w:u w:val="single" w:color="0079C1"/>
          </w:rPr>
          <w:t>.</w:t>
        </w:r>
        <w:r w:rsidRPr="00007F83">
          <w:rPr>
            <w:rFonts w:ascii="Helvetica Neue" w:hAnsi="Helvetica Neue"/>
            <w:color w:val="0079C1"/>
            <w:spacing w:val="-2"/>
            <w:u w:val="single" w:color="0079C1"/>
          </w:rPr>
          <w:t>ene</w:t>
        </w:r>
        <w:r w:rsidRPr="00007F83">
          <w:rPr>
            <w:rFonts w:ascii="Helvetica Neue" w:hAnsi="Helvetica Neue"/>
            <w:color w:val="0079C1"/>
            <w:u w:val="single" w:color="0079C1"/>
          </w:rPr>
          <w:t>r</w:t>
        </w:r>
        <w:r w:rsidRPr="00007F83">
          <w:rPr>
            <w:rFonts w:ascii="Helvetica Neue" w:hAnsi="Helvetica Neue"/>
            <w:color w:val="0079C1"/>
            <w:spacing w:val="5"/>
            <w:u w:val="single" w:color="0079C1"/>
          </w:rPr>
          <w:t>g</w:t>
        </w:r>
        <w:r w:rsidRPr="00007F83">
          <w:rPr>
            <w:rFonts w:ascii="Helvetica Neue" w:hAnsi="Helvetica Neue"/>
            <w:color w:val="0079C1"/>
            <w:spacing w:val="-1"/>
            <w:u w:val="single" w:color="0079C1"/>
          </w:rPr>
          <w:t>y</w:t>
        </w:r>
        <w:r w:rsidRPr="00007F83">
          <w:rPr>
            <w:rFonts w:ascii="Helvetica Neue" w:hAnsi="Helvetica Neue"/>
            <w:color w:val="0079C1"/>
            <w:spacing w:val="1"/>
            <w:u w:val="single" w:color="0079C1"/>
          </w:rPr>
          <w:t>s</w:t>
        </w:r>
        <w:r w:rsidRPr="00007F83">
          <w:rPr>
            <w:rFonts w:ascii="Helvetica Neue" w:hAnsi="Helvetica Neue"/>
            <w:color w:val="0079C1"/>
            <w:u w:val="single" w:color="0079C1"/>
          </w:rPr>
          <w:t>t</w:t>
        </w:r>
        <w:r w:rsidRPr="00007F83">
          <w:rPr>
            <w:rFonts w:ascii="Helvetica Neue" w:hAnsi="Helvetica Neue"/>
            <w:color w:val="0079C1"/>
            <w:spacing w:val="-3"/>
            <w:u w:val="single" w:color="0079C1"/>
          </w:rPr>
          <w:t>a</w:t>
        </w:r>
        <w:r w:rsidRPr="00007F83">
          <w:rPr>
            <w:rFonts w:ascii="Helvetica Neue" w:hAnsi="Helvetica Neue"/>
            <w:color w:val="0079C1"/>
            <w:spacing w:val="-18"/>
            <w:u w:val="single" w:color="0079C1"/>
          </w:rPr>
          <w:t>r</w:t>
        </w:r>
        <w:r w:rsidRPr="00007F83">
          <w:rPr>
            <w:rFonts w:ascii="Helvetica Neue" w:hAnsi="Helvetica Neue"/>
            <w:color w:val="0079C1"/>
            <w:u w:val="single" w:color="0079C1"/>
          </w:rPr>
          <w:t>.</w:t>
        </w:r>
        <w:r w:rsidRPr="00007F83">
          <w:rPr>
            <w:rFonts w:ascii="Helvetica Neue" w:hAnsi="Helvetica Neue"/>
            <w:color w:val="0079C1"/>
            <w:spacing w:val="-5"/>
            <w:u w:val="single" w:color="0079C1"/>
          </w:rPr>
          <w:t>g</w:t>
        </w:r>
        <w:r w:rsidRPr="00007F83">
          <w:rPr>
            <w:rFonts w:ascii="Helvetica Neue" w:hAnsi="Helvetica Neue"/>
            <w:color w:val="0079C1"/>
            <w:spacing w:val="-3"/>
            <w:u w:val="single" w:color="0079C1"/>
          </w:rPr>
          <w:t>o</w:t>
        </w:r>
        <w:r w:rsidRPr="00007F83">
          <w:rPr>
            <w:rFonts w:ascii="Helvetica Neue" w:hAnsi="Helvetica Neue"/>
            <w:color w:val="0079C1"/>
            <w:u w:val="single" w:color="0079C1"/>
          </w:rPr>
          <w:t>v</w:t>
        </w:r>
      </w:hyperlink>
    </w:p>
    <w:p w14:paraId="420140C3" w14:textId="77777777" w:rsidR="00007F83" w:rsidRPr="00007F83" w:rsidRDefault="00007F83" w:rsidP="00007F83">
      <w:pPr>
        <w:ind w:right="-720"/>
        <w:contextualSpacing/>
        <w:rPr>
          <w:rFonts w:ascii="Helvetica Neue" w:eastAsia="Calibri" w:hAnsi="Helvetica Neue"/>
          <w:color w:val="0079C1"/>
        </w:rPr>
      </w:pPr>
      <w:r w:rsidRPr="00007F83">
        <w:rPr>
          <w:rFonts w:ascii="Helvetica Neue" w:hAnsi="Helvetica Neue" w:cs="Calibri"/>
          <w:spacing w:val="-4"/>
        </w:rPr>
        <w:tab/>
        <w:t>R</w:t>
      </w:r>
      <w:r w:rsidRPr="00007F83">
        <w:rPr>
          <w:rFonts w:ascii="Helvetica Neue" w:hAnsi="Helvetica Neue" w:cs="Calibri"/>
        </w:rPr>
        <w:t>eside</w:t>
      </w:r>
      <w:r w:rsidRPr="00007F83">
        <w:rPr>
          <w:rFonts w:ascii="Helvetica Neue" w:hAnsi="Helvetica Neue" w:cs="Calibri"/>
          <w:spacing w:val="-3"/>
        </w:rPr>
        <w:t>n</w:t>
      </w:r>
      <w:r w:rsidRPr="00007F83">
        <w:rPr>
          <w:rFonts w:ascii="Helvetica Neue" w:hAnsi="Helvetica Neue" w:cs="Calibri"/>
        </w:rPr>
        <w:t>tial</w:t>
      </w:r>
      <w:r w:rsidRPr="00007F83">
        <w:rPr>
          <w:rFonts w:ascii="Helvetica Neue" w:hAnsi="Helvetica Neue" w:cs="Calibri"/>
          <w:spacing w:val="-1"/>
        </w:rPr>
        <w:t xml:space="preserve"> </w:t>
      </w:r>
      <w:r w:rsidRPr="00007F83">
        <w:rPr>
          <w:rFonts w:ascii="Helvetica Neue" w:hAnsi="Helvetica Neue" w:cs="Calibri"/>
        </w:rPr>
        <w:t>E</w:t>
      </w:r>
      <w:r w:rsidRPr="00007F83">
        <w:rPr>
          <w:rFonts w:ascii="Helvetica Neue" w:hAnsi="Helvetica Neue" w:cs="Calibri"/>
          <w:spacing w:val="-1"/>
        </w:rPr>
        <w:t>n</w:t>
      </w:r>
      <w:r w:rsidRPr="00007F83">
        <w:rPr>
          <w:rFonts w:ascii="Helvetica Neue" w:hAnsi="Helvetica Neue" w:cs="Calibri"/>
        </w:rPr>
        <w:t>e</w:t>
      </w:r>
      <w:r w:rsidRPr="00007F83">
        <w:rPr>
          <w:rFonts w:ascii="Helvetica Neue" w:hAnsi="Helvetica Neue" w:cs="Calibri"/>
          <w:spacing w:val="-3"/>
        </w:rPr>
        <w:t>r</w:t>
      </w:r>
      <w:r w:rsidRPr="00007F83">
        <w:rPr>
          <w:rFonts w:ascii="Helvetica Neue" w:hAnsi="Helvetica Neue" w:cs="Calibri"/>
        </w:rPr>
        <w:t>gy</w:t>
      </w:r>
      <w:r w:rsidRPr="00007F83">
        <w:rPr>
          <w:rFonts w:ascii="Helvetica Neue" w:hAnsi="Helvetica Neue" w:cs="Calibri"/>
          <w:spacing w:val="-1"/>
        </w:rPr>
        <w:t xml:space="preserve"> </w:t>
      </w:r>
      <w:r w:rsidRPr="00007F83">
        <w:rPr>
          <w:rFonts w:ascii="Helvetica Neue" w:hAnsi="Helvetica Neue" w:cs="Calibri"/>
        </w:rPr>
        <w:t>Se</w:t>
      </w:r>
      <w:r w:rsidRPr="00007F83">
        <w:rPr>
          <w:rFonts w:ascii="Helvetica Neue" w:hAnsi="Helvetica Neue" w:cs="Calibri"/>
          <w:spacing w:val="2"/>
        </w:rPr>
        <w:t>r</w:t>
      </w:r>
      <w:r w:rsidRPr="00007F83">
        <w:rPr>
          <w:rFonts w:ascii="Helvetica Neue" w:hAnsi="Helvetica Neue" w:cs="Calibri"/>
        </w:rPr>
        <w:t>vices</w:t>
      </w:r>
      <w:r w:rsidRPr="00007F83">
        <w:rPr>
          <w:rFonts w:ascii="Helvetica Neue" w:hAnsi="Helvetica Neue" w:cs="Calibri"/>
          <w:spacing w:val="-1"/>
        </w:rPr>
        <w:t xml:space="preserve"> </w:t>
      </w:r>
      <w:r w:rsidRPr="00007F83">
        <w:rPr>
          <w:rFonts w:ascii="Helvetica Neue" w:hAnsi="Helvetica Neue" w:cs="Calibri"/>
        </w:rPr>
        <w:t>N</w:t>
      </w:r>
      <w:r w:rsidRPr="00007F83">
        <w:rPr>
          <w:rFonts w:ascii="Helvetica Neue" w:hAnsi="Helvetica Neue" w:cs="Calibri"/>
          <w:spacing w:val="-2"/>
        </w:rPr>
        <w:t>e</w:t>
      </w:r>
      <w:r w:rsidRPr="00007F83">
        <w:rPr>
          <w:rFonts w:ascii="Helvetica Neue" w:hAnsi="Helvetica Neue" w:cs="Calibri"/>
        </w:rPr>
        <w:t>t</w:t>
      </w:r>
      <w:r w:rsidRPr="00007F83">
        <w:rPr>
          <w:rFonts w:ascii="Helvetica Neue" w:hAnsi="Helvetica Neue" w:cs="Calibri"/>
          <w:spacing w:val="-3"/>
        </w:rPr>
        <w:t>w</w:t>
      </w:r>
      <w:r w:rsidRPr="00007F83">
        <w:rPr>
          <w:rFonts w:ascii="Helvetica Neue" w:hAnsi="Helvetica Neue" w:cs="Calibri"/>
        </w:rPr>
        <w:t xml:space="preserve">ork </w:t>
      </w:r>
      <w:r w:rsidRPr="00007F83">
        <w:rPr>
          <w:rFonts w:ascii="Helvetica Neue" w:hAnsi="Helvetica Neue"/>
          <w:color w:val="0079C1"/>
          <w:spacing w:val="4"/>
          <w:u w:val="single" w:color="0079C1"/>
        </w:rPr>
        <w:t>ww</w:t>
      </w:r>
      <w:r w:rsidRPr="00007F83">
        <w:rPr>
          <w:rFonts w:ascii="Helvetica Neue" w:hAnsi="Helvetica Neue"/>
          <w:color w:val="0079C1"/>
          <w:spacing w:val="-12"/>
          <w:u w:val="single" w:color="0079C1"/>
        </w:rPr>
        <w:t>w</w:t>
      </w:r>
      <w:r w:rsidRPr="00007F83">
        <w:rPr>
          <w:rFonts w:ascii="Helvetica Neue" w:hAnsi="Helvetica Neue"/>
          <w:color w:val="0079C1"/>
          <w:spacing w:val="-2"/>
          <w:u w:val="single" w:color="0079C1"/>
        </w:rPr>
        <w:t>.resn</w:t>
      </w:r>
      <w:r w:rsidRPr="00007F83">
        <w:rPr>
          <w:rFonts w:ascii="Helvetica Neue" w:hAnsi="Helvetica Neue"/>
          <w:color w:val="0079C1"/>
          <w:spacing w:val="-1"/>
          <w:u w:val="single" w:color="0079C1"/>
        </w:rPr>
        <w:t>et</w:t>
      </w:r>
      <w:r w:rsidRPr="00007F83">
        <w:rPr>
          <w:rFonts w:ascii="Helvetica Neue" w:hAnsi="Helvetica Neue"/>
          <w:color w:val="0079C1"/>
          <w:spacing w:val="-5"/>
          <w:u w:val="single" w:color="0079C1"/>
        </w:rPr>
        <w:t>.</w:t>
      </w:r>
      <w:r w:rsidRPr="00007F83">
        <w:rPr>
          <w:rFonts w:ascii="Helvetica Neue" w:hAnsi="Helvetica Neue"/>
          <w:color w:val="0079C1"/>
          <w:spacing w:val="-2"/>
          <w:u w:val="single" w:color="0079C1"/>
        </w:rPr>
        <w:t>u</w:t>
      </w:r>
      <w:r w:rsidRPr="00007F83">
        <w:rPr>
          <w:rFonts w:ascii="Helvetica Neue" w:hAnsi="Helvetica Neue"/>
          <w:color w:val="0079C1"/>
          <w:u w:val="single" w:color="0079C1"/>
        </w:rPr>
        <w:t>s</w:t>
      </w:r>
    </w:p>
    <w:p w14:paraId="107FD8A0" w14:textId="77777777" w:rsidR="00007F83" w:rsidRPr="00007F83" w:rsidRDefault="00007F83" w:rsidP="00007F83">
      <w:pPr>
        <w:spacing w:line="276" w:lineRule="auto"/>
        <w:rPr>
          <w:rFonts w:ascii="Helvetica Neue" w:hAnsi="Helvetica Neue"/>
          <w:b/>
          <w:sz w:val="32"/>
        </w:rPr>
      </w:pPr>
    </w:p>
    <w:p w14:paraId="5B73F9DF" w14:textId="5DD9BFD6" w:rsidR="00007F83" w:rsidRPr="00007F83" w:rsidRDefault="00007F83" w:rsidP="00007F83">
      <w:pPr>
        <w:rPr>
          <w:rFonts w:ascii="Helvetica Neue" w:hAnsi="Helvetica Neue"/>
        </w:rPr>
      </w:pPr>
    </w:p>
    <w:p w14:paraId="2998751D" w14:textId="002E97CD" w:rsidR="00007F83" w:rsidRPr="00007F83" w:rsidRDefault="00007F83" w:rsidP="00007F83">
      <w:pPr>
        <w:spacing w:line="276" w:lineRule="auto"/>
        <w:rPr>
          <w:rFonts w:ascii="Helvetica Neue" w:hAnsi="Helvetica Neue"/>
          <w:b/>
          <w:sz w:val="32"/>
        </w:rPr>
      </w:pPr>
      <w:r w:rsidRPr="00007F83">
        <w:rPr>
          <w:rFonts w:ascii="Helvetica Neue" w:hAnsi="Helvetica Neue"/>
        </w:rPr>
        <w:br w:type="page"/>
      </w:r>
      <w:r w:rsidRPr="00007F83">
        <w:rPr>
          <w:rFonts w:ascii="Helvetica Neue" w:hAnsi="Helvetica Neue"/>
          <w:b/>
          <w:sz w:val="32"/>
        </w:rPr>
        <w:lastRenderedPageBreak/>
        <w:t>Credits</w:t>
      </w:r>
    </w:p>
    <w:p w14:paraId="171A0FB8" w14:textId="3055CE6F" w:rsidR="005A3939" w:rsidRPr="00007F83" w:rsidRDefault="005A3939" w:rsidP="00007F83">
      <w:pPr>
        <w:rPr>
          <w:rFonts w:ascii="Helvetica Neue" w:hAnsi="Helvetica Neue"/>
        </w:rPr>
      </w:pPr>
    </w:p>
    <w:p w14:paraId="40817D5E" w14:textId="77777777" w:rsidR="00007F83" w:rsidRPr="00007F83" w:rsidRDefault="00007F83" w:rsidP="00007F83">
      <w:pPr>
        <w:pStyle w:val="Heading6"/>
        <w:tabs>
          <w:tab w:val="left" w:pos="4410"/>
        </w:tabs>
        <w:spacing w:before="58"/>
        <w:ind w:left="101"/>
        <w:contextualSpacing/>
        <w:rPr>
          <w:rFonts w:ascii="Helvetica Neue" w:hAnsi="Helvetica Neue" w:cs="Arial"/>
          <w:b/>
          <w:spacing w:val="20"/>
          <w:sz w:val="28"/>
          <w:szCs w:val="28"/>
        </w:rPr>
      </w:pPr>
      <w:r w:rsidRPr="00007F83">
        <w:rPr>
          <w:rFonts w:ascii="Helvetica Neue" w:hAnsi="Helvetica Neue" w:cs="Arial"/>
          <w:color w:val="0079C1"/>
          <w:spacing w:val="20"/>
          <w:sz w:val="28"/>
          <w:szCs w:val="28"/>
        </w:rPr>
        <w:t>National Coordination</w:t>
      </w:r>
      <w:r w:rsidRPr="00007F83">
        <w:rPr>
          <w:rFonts w:ascii="Helvetica Neue" w:hAnsi="Helvetica Neue" w:cs="Arial"/>
          <w:spacing w:val="20"/>
          <w:sz w:val="28"/>
          <w:szCs w:val="28"/>
        </w:rPr>
        <w:tab/>
      </w:r>
    </w:p>
    <w:p w14:paraId="42B350E5" w14:textId="77777777" w:rsidR="00007F83" w:rsidRPr="00007F83" w:rsidRDefault="00007F83" w:rsidP="00007F83">
      <w:pPr>
        <w:pStyle w:val="Heading6"/>
        <w:tabs>
          <w:tab w:val="left" w:pos="4410"/>
        </w:tabs>
        <w:spacing w:before="58"/>
        <w:ind w:left="101"/>
        <w:contextualSpacing/>
        <w:rPr>
          <w:rFonts w:ascii="Helvetica Neue" w:hAnsi="Helvetica Neue" w:cs="Calibri"/>
          <w:b/>
          <w:bCs/>
        </w:rPr>
      </w:pPr>
      <w:r w:rsidRPr="00007F83">
        <w:rPr>
          <w:rFonts w:ascii="Helvetica Neue" w:hAnsi="Helvetica Neue" w:cs="Calibri"/>
        </w:rPr>
        <w:t>Beverly C. Samuel, CFCS</w:t>
      </w:r>
    </w:p>
    <w:p w14:paraId="7433418C"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National Program Leader – Healthy Homes Partnership</w:t>
      </w:r>
    </w:p>
    <w:p w14:paraId="6D668853" w14:textId="77777777" w:rsidR="00007F83" w:rsidRPr="00007F83" w:rsidRDefault="00007F83" w:rsidP="00007F83">
      <w:pPr>
        <w:pStyle w:val="BodyText"/>
        <w:tabs>
          <w:tab w:val="left" w:pos="4410"/>
        </w:tabs>
        <w:ind w:left="101"/>
        <w:contextualSpacing/>
        <w:rPr>
          <w:rFonts w:ascii="Helvetica Neue" w:hAnsi="Helvetica Neue"/>
        </w:rPr>
      </w:pPr>
      <w:r w:rsidRPr="00007F83">
        <w:rPr>
          <w:rFonts w:ascii="Helvetica Neue" w:hAnsi="Helvetica Neue"/>
        </w:rPr>
        <w:t>Housing and Community Living   Division of Family and Consumer Sciences</w:t>
      </w:r>
    </w:p>
    <w:p w14:paraId="1188CAB9"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 xml:space="preserve">U.S. Department of Agriculture (USDA) </w:t>
      </w:r>
    </w:p>
    <w:p w14:paraId="47D5C458"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National Institute of Food and Agriculture (NIFA)</w:t>
      </w:r>
    </w:p>
    <w:p w14:paraId="6EDA3317" w14:textId="77777777" w:rsidR="00007F83" w:rsidRPr="00007F83" w:rsidRDefault="00007F83" w:rsidP="00007F83">
      <w:pPr>
        <w:pStyle w:val="BodyText"/>
        <w:tabs>
          <w:tab w:val="left" w:pos="4410"/>
        </w:tabs>
        <w:ind w:left="101"/>
        <w:contextualSpacing/>
        <w:rPr>
          <w:rFonts w:ascii="Helvetica Neue" w:hAnsi="Helvetica Neue" w:cs="Calibri"/>
          <w:b/>
          <w:sz w:val="16"/>
          <w:szCs w:val="16"/>
        </w:rPr>
      </w:pPr>
    </w:p>
    <w:p w14:paraId="43E6F25D" w14:textId="77777777" w:rsidR="00007F83" w:rsidRPr="00007F83" w:rsidRDefault="00007F83" w:rsidP="00007F83">
      <w:pPr>
        <w:pStyle w:val="BodyText"/>
        <w:tabs>
          <w:tab w:val="left" w:pos="4410"/>
        </w:tabs>
        <w:ind w:left="101"/>
        <w:contextualSpacing/>
        <w:rPr>
          <w:rFonts w:ascii="Helvetica Neue" w:hAnsi="Helvetica Neue" w:cs="Calibri"/>
          <w:b/>
        </w:rPr>
      </w:pPr>
      <w:proofErr w:type="spellStart"/>
      <w:r w:rsidRPr="00007F83">
        <w:rPr>
          <w:rFonts w:ascii="Helvetica Neue" w:hAnsi="Helvetica Neue" w:cs="Calibri"/>
          <w:b/>
        </w:rPr>
        <w:t>Kitt</w:t>
      </w:r>
      <w:proofErr w:type="spellEnd"/>
      <w:r w:rsidRPr="00007F83">
        <w:rPr>
          <w:rFonts w:ascii="Helvetica Neue" w:hAnsi="Helvetica Neue" w:cs="Calibri"/>
          <w:b/>
        </w:rPr>
        <w:t xml:space="preserve"> </w:t>
      </w:r>
      <w:proofErr w:type="spellStart"/>
      <w:r w:rsidRPr="00007F83">
        <w:rPr>
          <w:rFonts w:ascii="Helvetica Neue" w:hAnsi="Helvetica Neue" w:cs="Calibri"/>
          <w:b/>
        </w:rPr>
        <w:t>Rodkey</w:t>
      </w:r>
      <w:proofErr w:type="spellEnd"/>
      <w:r w:rsidRPr="00007F83">
        <w:rPr>
          <w:rFonts w:ascii="Helvetica Neue" w:hAnsi="Helvetica Neue" w:cs="Calibri"/>
          <w:b/>
        </w:rPr>
        <w:t>, Community Outreach Director</w:t>
      </w:r>
    </w:p>
    <w:p w14:paraId="0DECC11D" w14:textId="77777777" w:rsidR="00007F83" w:rsidRPr="00007F83" w:rsidRDefault="00007F83" w:rsidP="00007F83">
      <w:pPr>
        <w:pStyle w:val="BodyText"/>
        <w:tabs>
          <w:tab w:val="left" w:pos="4410"/>
        </w:tabs>
        <w:ind w:left="101"/>
        <w:contextualSpacing/>
        <w:rPr>
          <w:rFonts w:ascii="Helvetica Neue" w:hAnsi="Helvetica Neue"/>
        </w:rPr>
      </w:pPr>
      <w:r w:rsidRPr="00007F83">
        <w:rPr>
          <w:rFonts w:ascii="Helvetica Neue" w:hAnsi="Helvetica Neue"/>
        </w:rPr>
        <w:t>U.S. Department of Housing and Urban Development (HUD)</w:t>
      </w:r>
    </w:p>
    <w:p w14:paraId="4EB93B85"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Office of Lead Hazard Control and Healthy Homes (OLHCHH)</w:t>
      </w:r>
    </w:p>
    <w:p w14:paraId="332D29D2" w14:textId="77777777" w:rsidR="00007F83" w:rsidRPr="00007F83" w:rsidRDefault="00007F83" w:rsidP="00007F83">
      <w:pPr>
        <w:pStyle w:val="BodyText"/>
        <w:tabs>
          <w:tab w:val="left" w:pos="4410"/>
        </w:tabs>
        <w:ind w:left="101"/>
        <w:contextualSpacing/>
        <w:rPr>
          <w:rFonts w:ascii="Helvetica Neue" w:hAnsi="Helvetica Neue" w:cs="Calibri"/>
          <w:sz w:val="16"/>
          <w:szCs w:val="16"/>
        </w:rPr>
      </w:pPr>
    </w:p>
    <w:p w14:paraId="66AA2239" w14:textId="77777777" w:rsidR="00007F83" w:rsidRPr="00007F83" w:rsidRDefault="00007F83" w:rsidP="00007F83">
      <w:pPr>
        <w:pStyle w:val="BodyText"/>
        <w:tabs>
          <w:tab w:val="left" w:pos="4410"/>
        </w:tabs>
        <w:ind w:left="101"/>
        <w:contextualSpacing/>
        <w:rPr>
          <w:rFonts w:ascii="Helvetica Neue" w:hAnsi="Helvetica Neue" w:cs="Calibri"/>
          <w:b/>
        </w:rPr>
      </w:pPr>
      <w:r w:rsidRPr="00007F83">
        <w:rPr>
          <w:rFonts w:ascii="Helvetica Neue" w:hAnsi="Helvetica Neue" w:cs="Calibri"/>
          <w:b/>
        </w:rPr>
        <w:t xml:space="preserve">Shannon </w:t>
      </w:r>
      <w:proofErr w:type="spellStart"/>
      <w:r w:rsidRPr="00007F83">
        <w:rPr>
          <w:rFonts w:ascii="Helvetica Neue" w:hAnsi="Helvetica Neue" w:cs="Calibri"/>
          <w:b/>
        </w:rPr>
        <w:t>Steinbauer</w:t>
      </w:r>
      <w:proofErr w:type="spellEnd"/>
      <w:r w:rsidRPr="00007F83">
        <w:rPr>
          <w:rFonts w:ascii="Helvetica Neue" w:hAnsi="Helvetica Neue" w:cs="Calibri"/>
          <w:b/>
        </w:rPr>
        <w:t xml:space="preserve">, RN BSN MPH </w:t>
      </w:r>
    </w:p>
    <w:p w14:paraId="27EFC2BE"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Marketing and Outreach Representative</w:t>
      </w:r>
    </w:p>
    <w:p w14:paraId="340ECB4A" w14:textId="77777777" w:rsidR="00007F83" w:rsidRPr="00007F83" w:rsidRDefault="00007F83" w:rsidP="00007F83">
      <w:pPr>
        <w:pStyle w:val="BodyText"/>
        <w:tabs>
          <w:tab w:val="left" w:pos="4410"/>
        </w:tabs>
        <w:ind w:left="101"/>
        <w:contextualSpacing/>
        <w:rPr>
          <w:rFonts w:ascii="Helvetica Neue" w:hAnsi="Helvetica Neue"/>
        </w:rPr>
      </w:pPr>
      <w:r w:rsidRPr="00007F83">
        <w:rPr>
          <w:rFonts w:ascii="Helvetica Neue" w:hAnsi="Helvetica Neue"/>
        </w:rPr>
        <w:t>U.S. Department of Housing and Urban Development (HUD)</w:t>
      </w:r>
    </w:p>
    <w:p w14:paraId="3699AEAC"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Office of Lead Hazard Control and Healthy Homes (OLHCHH)</w:t>
      </w:r>
    </w:p>
    <w:p w14:paraId="40CEDFB1" w14:textId="77777777" w:rsidR="00007F83" w:rsidRPr="00007F83" w:rsidRDefault="00007F83" w:rsidP="00007F83">
      <w:pPr>
        <w:pStyle w:val="BodyText"/>
        <w:tabs>
          <w:tab w:val="left" w:pos="4410"/>
        </w:tabs>
        <w:ind w:left="101"/>
        <w:contextualSpacing/>
        <w:rPr>
          <w:rFonts w:ascii="Helvetica Neue" w:hAnsi="Helvetica Neue" w:cs="Calibri"/>
          <w:sz w:val="16"/>
          <w:szCs w:val="16"/>
        </w:rPr>
      </w:pPr>
    </w:p>
    <w:p w14:paraId="5B684FA8" w14:textId="77777777" w:rsidR="00007F83" w:rsidRPr="00007F83" w:rsidRDefault="00007F83" w:rsidP="00007F83">
      <w:pPr>
        <w:pStyle w:val="BodyText"/>
        <w:tabs>
          <w:tab w:val="left" w:pos="4410"/>
        </w:tabs>
        <w:ind w:left="101"/>
        <w:contextualSpacing/>
        <w:rPr>
          <w:rFonts w:ascii="Helvetica Neue" w:hAnsi="Helvetica Neue" w:cs="Calibri"/>
          <w:b/>
        </w:rPr>
      </w:pPr>
      <w:r w:rsidRPr="00007F83">
        <w:rPr>
          <w:rFonts w:ascii="Helvetica Neue" w:hAnsi="Helvetica Neue" w:cs="Calibri"/>
          <w:b/>
        </w:rPr>
        <w:t>Keara O’Conner</w:t>
      </w:r>
    </w:p>
    <w:p w14:paraId="4BC4CF60"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Marketing and Outreach Representative</w:t>
      </w:r>
    </w:p>
    <w:p w14:paraId="58546C91" w14:textId="77777777" w:rsidR="00007F83" w:rsidRPr="00007F83" w:rsidRDefault="00007F83" w:rsidP="00007F83">
      <w:pPr>
        <w:pStyle w:val="BodyText"/>
        <w:tabs>
          <w:tab w:val="left" w:pos="4410"/>
        </w:tabs>
        <w:ind w:left="101"/>
        <w:contextualSpacing/>
        <w:rPr>
          <w:rFonts w:ascii="Helvetica Neue" w:hAnsi="Helvetica Neue"/>
        </w:rPr>
      </w:pPr>
      <w:r w:rsidRPr="00007F83">
        <w:rPr>
          <w:rFonts w:ascii="Helvetica Neue" w:hAnsi="Helvetica Neue"/>
        </w:rPr>
        <w:t>U.S. Department of Housing and Urban Development (HUD)</w:t>
      </w:r>
    </w:p>
    <w:p w14:paraId="39D5D696"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Office of Lead Hazard Control and Healthy Homes (OLHCHH)</w:t>
      </w:r>
    </w:p>
    <w:p w14:paraId="5B95FF26" w14:textId="77777777" w:rsidR="00007F83" w:rsidRPr="00007F83" w:rsidRDefault="00007F83" w:rsidP="00007F83">
      <w:pPr>
        <w:pStyle w:val="BodyText"/>
        <w:tabs>
          <w:tab w:val="left" w:pos="4410"/>
        </w:tabs>
        <w:ind w:left="101"/>
        <w:contextualSpacing/>
        <w:rPr>
          <w:rFonts w:ascii="Helvetica Neue" w:hAnsi="Helvetica Neue" w:cs="Calibri"/>
          <w:sz w:val="16"/>
          <w:szCs w:val="16"/>
        </w:rPr>
      </w:pPr>
    </w:p>
    <w:p w14:paraId="246A39A9" w14:textId="77777777" w:rsidR="00007F83" w:rsidRPr="00007F83" w:rsidRDefault="00007F83" w:rsidP="00007F83">
      <w:pPr>
        <w:pStyle w:val="BodyText"/>
        <w:tabs>
          <w:tab w:val="left" w:pos="4410"/>
        </w:tabs>
        <w:ind w:left="101"/>
        <w:contextualSpacing/>
        <w:rPr>
          <w:rFonts w:ascii="Helvetica Neue" w:hAnsi="Helvetica Neue" w:cs="Calibri"/>
          <w:b/>
        </w:rPr>
      </w:pPr>
      <w:r w:rsidRPr="00007F83">
        <w:rPr>
          <w:rFonts w:ascii="Helvetica Neue" w:hAnsi="Helvetica Neue" w:cs="Calibri"/>
          <w:b/>
        </w:rPr>
        <w:t xml:space="preserve">Angela </w:t>
      </w:r>
      <w:proofErr w:type="spellStart"/>
      <w:r w:rsidRPr="00007F83">
        <w:rPr>
          <w:rFonts w:ascii="Helvetica Neue" w:hAnsi="Helvetica Neue" w:cs="Calibri"/>
          <w:b/>
        </w:rPr>
        <w:t>Wuerth</w:t>
      </w:r>
      <w:proofErr w:type="spellEnd"/>
    </w:p>
    <w:p w14:paraId="1A32CE9B"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Presidential Management Fellow</w:t>
      </w:r>
    </w:p>
    <w:p w14:paraId="2A2CCB5B" w14:textId="77777777" w:rsidR="00007F83" w:rsidRPr="00007F83" w:rsidRDefault="00007F83" w:rsidP="00007F83">
      <w:pPr>
        <w:pStyle w:val="BodyText"/>
        <w:tabs>
          <w:tab w:val="left" w:pos="4410"/>
        </w:tabs>
        <w:ind w:left="101"/>
        <w:contextualSpacing/>
        <w:rPr>
          <w:rFonts w:ascii="Helvetica Neue" w:hAnsi="Helvetica Neue"/>
        </w:rPr>
      </w:pPr>
      <w:r w:rsidRPr="00007F83">
        <w:rPr>
          <w:rFonts w:ascii="Helvetica Neue" w:hAnsi="Helvetica Neue"/>
        </w:rPr>
        <w:t>U.S. Department of Housing and Urban Development (HUD)</w:t>
      </w:r>
    </w:p>
    <w:p w14:paraId="13821AA2" w14:textId="77777777" w:rsidR="00007F83" w:rsidRPr="00007F83" w:rsidRDefault="00007F83" w:rsidP="00007F83">
      <w:pPr>
        <w:pStyle w:val="BodyText"/>
        <w:tabs>
          <w:tab w:val="left" w:pos="4410"/>
        </w:tabs>
        <w:ind w:left="101"/>
        <w:contextualSpacing/>
        <w:rPr>
          <w:rFonts w:ascii="Helvetica Neue" w:hAnsi="Helvetica Neue" w:cs="Calibri"/>
        </w:rPr>
      </w:pPr>
      <w:r w:rsidRPr="00007F83">
        <w:rPr>
          <w:rFonts w:ascii="Helvetica Neue" w:hAnsi="Helvetica Neue" w:cs="Calibri"/>
        </w:rPr>
        <w:t>Office of Lead Hazard Control and Healthy Homes (OLHCHH)</w:t>
      </w:r>
    </w:p>
    <w:p w14:paraId="014471A7" w14:textId="77777777" w:rsidR="00007F83" w:rsidRPr="00007F83" w:rsidRDefault="00007F83" w:rsidP="00007F83">
      <w:pPr>
        <w:pStyle w:val="Heading6"/>
        <w:tabs>
          <w:tab w:val="left" w:pos="4419"/>
        </w:tabs>
        <w:ind w:left="101"/>
        <w:contextualSpacing/>
        <w:rPr>
          <w:rFonts w:ascii="Helvetica Neue" w:hAnsi="Helvetica Neue" w:cs="Calibri"/>
          <w:b/>
          <w:spacing w:val="20"/>
          <w:sz w:val="28"/>
          <w:szCs w:val="28"/>
        </w:rPr>
      </w:pPr>
    </w:p>
    <w:p w14:paraId="39C8BB02" w14:textId="77777777" w:rsidR="00007F83" w:rsidRPr="00007F83" w:rsidRDefault="00007F83" w:rsidP="00007F83">
      <w:pPr>
        <w:pStyle w:val="Heading6"/>
        <w:tabs>
          <w:tab w:val="left" w:pos="4419"/>
        </w:tabs>
        <w:ind w:left="101"/>
        <w:contextualSpacing/>
        <w:rPr>
          <w:rFonts w:ascii="Helvetica Neue" w:hAnsi="Helvetica Neue" w:cs="Arial"/>
          <w:b/>
          <w:spacing w:val="20"/>
          <w:sz w:val="28"/>
          <w:szCs w:val="28"/>
        </w:rPr>
      </w:pPr>
      <w:r w:rsidRPr="00007F83">
        <w:rPr>
          <w:rFonts w:ascii="Helvetica Neue" w:hAnsi="Helvetica Neue" w:cs="Arial"/>
          <w:color w:val="0079C1"/>
          <w:spacing w:val="20"/>
          <w:sz w:val="28"/>
          <w:szCs w:val="28"/>
        </w:rPr>
        <w:t>Project Coordination</w:t>
      </w:r>
      <w:r w:rsidRPr="00007F83">
        <w:rPr>
          <w:rFonts w:ascii="Helvetica Neue" w:hAnsi="Helvetica Neue" w:cs="Arial"/>
          <w:spacing w:val="20"/>
          <w:sz w:val="28"/>
          <w:szCs w:val="28"/>
        </w:rPr>
        <w:tab/>
      </w:r>
    </w:p>
    <w:p w14:paraId="64BAFD10" w14:textId="77777777" w:rsidR="00007F83" w:rsidRPr="00007F83" w:rsidRDefault="00007F83" w:rsidP="00007F83">
      <w:pPr>
        <w:pStyle w:val="Heading6"/>
        <w:tabs>
          <w:tab w:val="left" w:pos="4419"/>
        </w:tabs>
        <w:ind w:left="101"/>
        <w:contextualSpacing/>
        <w:rPr>
          <w:rFonts w:ascii="Helvetica Neue" w:hAnsi="Helvetica Neue" w:cs="Calibri"/>
        </w:rPr>
      </w:pPr>
      <w:r w:rsidRPr="00007F83">
        <w:rPr>
          <w:rFonts w:ascii="Helvetica Neue" w:hAnsi="Helvetica Neue" w:cs="Calibri"/>
        </w:rPr>
        <w:t>Michael Goldschmidt, AIA</w:t>
      </w:r>
    </w:p>
    <w:p w14:paraId="748B4319" w14:textId="77777777" w:rsidR="00007F83" w:rsidRPr="00007F83" w:rsidRDefault="00007F83" w:rsidP="00007F83">
      <w:pPr>
        <w:pStyle w:val="Heading6"/>
        <w:tabs>
          <w:tab w:val="left" w:pos="4419"/>
        </w:tabs>
        <w:ind w:left="101"/>
        <w:contextualSpacing/>
        <w:rPr>
          <w:rFonts w:ascii="Helvetica Neue" w:hAnsi="Helvetica Neue" w:cs="Calibri"/>
          <w:b/>
        </w:rPr>
      </w:pPr>
      <w:r w:rsidRPr="00007F83">
        <w:rPr>
          <w:rFonts w:ascii="Helvetica Neue" w:hAnsi="Helvetica Neue" w:cs="Calibri"/>
        </w:rPr>
        <w:t>National Director – Healthy Homes Partnership</w:t>
      </w:r>
    </w:p>
    <w:p w14:paraId="1D9A12B1" w14:textId="77777777" w:rsidR="00007F83" w:rsidRPr="00007F83" w:rsidRDefault="00007F83" w:rsidP="00007F83">
      <w:pPr>
        <w:pStyle w:val="Heading6"/>
        <w:tabs>
          <w:tab w:val="left" w:pos="4419"/>
        </w:tabs>
        <w:ind w:left="101"/>
        <w:contextualSpacing/>
        <w:rPr>
          <w:rFonts w:ascii="Helvetica Neue" w:hAnsi="Helvetica Neue" w:cs="Calibri"/>
          <w:b/>
        </w:rPr>
      </w:pPr>
      <w:r w:rsidRPr="00007F83">
        <w:rPr>
          <w:rFonts w:ascii="Helvetica Neue" w:hAnsi="Helvetica Neue" w:cs="Calibri"/>
        </w:rPr>
        <w:t>University of Missouri Extension</w:t>
      </w:r>
    </w:p>
    <w:p w14:paraId="3ACBC679" w14:textId="77777777" w:rsidR="00007F83" w:rsidRPr="00007F83" w:rsidRDefault="00007F83" w:rsidP="00007F83">
      <w:pPr>
        <w:pStyle w:val="Heading6"/>
        <w:tabs>
          <w:tab w:val="left" w:pos="4419"/>
        </w:tabs>
        <w:ind w:left="101"/>
        <w:contextualSpacing/>
        <w:rPr>
          <w:rFonts w:ascii="Helvetica Neue" w:hAnsi="Helvetica Neue" w:cs="Calibri"/>
          <w:sz w:val="16"/>
          <w:szCs w:val="16"/>
        </w:rPr>
      </w:pPr>
    </w:p>
    <w:p w14:paraId="3689F64F" w14:textId="77777777" w:rsidR="00007F83" w:rsidRPr="00007F83" w:rsidRDefault="00007F83" w:rsidP="00007F83">
      <w:pPr>
        <w:pStyle w:val="Heading6"/>
        <w:tabs>
          <w:tab w:val="left" w:pos="4419"/>
        </w:tabs>
        <w:ind w:left="101"/>
        <w:contextualSpacing/>
        <w:rPr>
          <w:rFonts w:ascii="Helvetica Neue" w:hAnsi="Helvetica Neue" w:cs="Calibri"/>
        </w:rPr>
      </w:pPr>
      <w:r w:rsidRPr="00007F83">
        <w:rPr>
          <w:rFonts w:ascii="Helvetica Neue" w:hAnsi="Helvetica Neue" w:cs="Calibri"/>
        </w:rPr>
        <w:t>Kandace Mclean-Fisher</w:t>
      </w:r>
    </w:p>
    <w:p w14:paraId="65BB132F" w14:textId="77777777" w:rsidR="00007F83" w:rsidRPr="00007F83" w:rsidRDefault="00007F83" w:rsidP="00007F83">
      <w:pPr>
        <w:pStyle w:val="Heading6"/>
        <w:tabs>
          <w:tab w:val="left" w:pos="4419"/>
        </w:tabs>
        <w:ind w:left="101"/>
        <w:contextualSpacing/>
        <w:rPr>
          <w:rFonts w:ascii="Helvetica Neue" w:hAnsi="Helvetica Neue" w:cs="Calibri"/>
          <w:b/>
        </w:rPr>
      </w:pPr>
      <w:r w:rsidRPr="00007F83">
        <w:rPr>
          <w:rFonts w:ascii="Helvetica Neue" w:hAnsi="Helvetica Neue" w:cs="Calibri"/>
        </w:rPr>
        <w:t>National Coordinator – Healthy Homes Partnership</w:t>
      </w:r>
    </w:p>
    <w:p w14:paraId="54DBCDC9" w14:textId="77777777" w:rsidR="00007F83" w:rsidRPr="00007F83" w:rsidRDefault="00007F83" w:rsidP="00007F83">
      <w:pPr>
        <w:pStyle w:val="Heading6"/>
        <w:tabs>
          <w:tab w:val="left" w:pos="4419"/>
        </w:tabs>
        <w:ind w:left="101"/>
        <w:contextualSpacing/>
        <w:rPr>
          <w:rFonts w:ascii="Helvetica Neue" w:hAnsi="Helvetica Neue" w:cs="Calibri"/>
          <w:b/>
        </w:rPr>
      </w:pPr>
      <w:r w:rsidRPr="00007F83">
        <w:rPr>
          <w:rFonts w:ascii="Helvetica Neue" w:hAnsi="Helvetica Neue" w:cs="Calibri"/>
        </w:rPr>
        <w:t>University of Missouri Extension</w:t>
      </w:r>
    </w:p>
    <w:p w14:paraId="0F727E73" w14:textId="77777777" w:rsidR="00007F83" w:rsidRPr="00007F83" w:rsidRDefault="00007F83" w:rsidP="00007F83">
      <w:pPr>
        <w:pStyle w:val="Heading6"/>
        <w:tabs>
          <w:tab w:val="left" w:pos="4419"/>
        </w:tabs>
        <w:ind w:left="101"/>
        <w:contextualSpacing/>
        <w:rPr>
          <w:rFonts w:ascii="Helvetica Neue" w:hAnsi="Helvetica Neue" w:cs="Calibri"/>
        </w:rPr>
      </w:pPr>
    </w:p>
    <w:p w14:paraId="3669C0DE" w14:textId="77777777" w:rsidR="00007F83" w:rsidRPr="00007F83" w:rsidRDefault="00007F83" w:rsidP="00007F83">
      <w:pPr>
        <w:pStyle w:val="Heading6"/>
        <w:tabs>
          <w:tab w:val="left" w:pos="4419"/>
        </w:tabs>
        <w:ind w:left="101"/>
        <w:contextualSpacing/>
        <w:rPr>
          <w:rFonts w:ascii="Helvetica Neue" w:hAnsi="Helvetica Neue" w:cs="Arial"/>
          <w:b/>
          <w:color w:val="0079C1"/>
          <w:spacing w:val="20"/>
          <w:sz w:val="28"/>
          <w:szCs w:val="28"/>
        </w:rPr>
      </w:pPr>
      <w:r w:rsidRPr="00007F83">
        <w:rPr>
          <w:rFonts w:ascii="Helvetica Neue" w:hAnsi="Helvetica Neue" w:cs="Arial"/>
          <w:color w:val="0079C1"/>
          <w:spacing w:val="20"/>
          <w:sz w:val="28"/>
          <w:szCs w:val="28"/>
        </w:rPr>
        <w:t>Project Contributors and Editors</w:t>
      </w:r>
    </w:p>
    <w:p w14:paraId="1218DC3E" w14:textId="77777777" w:rsidR="00007F83" w:rsidRPr="00007F83" w:rsidRDefault="00007F83" w:rsidP="00007F83">
      <w:pPr>
        <w:pStyle w:val="Heading6"/>
        <w:tabs>
          <w:tab w:val="left" w:pos="4419"/>
        </w:tabs>
        <w:ind w:left="101"/>
        <w:contextualSpacing/>
        <w:rPr>
          <w:rFonts w:ascii="Helvetica Neue" w:hAnsi="Helvetica Neue" w:cs="Calibri"/>
          <w:b/>
          <w:bCs/>
        </w:rPr>
      </w:pPr>
      <w:r w:rsidRPr="00007F83">
        <w:rPr>
          <w:rFonts w:ascii="Helvetica Neue" w:hAnsi="Helvetica Neue" w:cs="Calibri"/>
        </w:rPr>
        <w:t>Laura Booth</w:t>
      </w:r>
    </w:p>
    <w:p w14:paraId="5EC5F6F6" w14:textId="77777777" w:rsidR="00007F83" w:rsidRPr="00007F83" w:rsidRDefault="00007F83" w:rsidP="00007F83">
      <w:pPr>
        <w:pStyle w:val="BodyText"/>
        <w:ind w:left="101"/>
        <w:contextualSpacing/>
        <w:rPr>
          <w:rFonts w:ascii="Helvetica Neue" w:hAnsi="Helvetica Neue" w:cs="Calibri"/>
        </w:rPr>
      </w:pPr>
      <w:r w:rsidRPr="00007F83">
        <w:rPr>
          <w:rFonts w:ascii="Helvetica Neue" w:hAnsi="Helvetica Neue" w:cs="Calibri"/>
        </w:rPr>
        <w:t>Alabama Cooperative System</w:t>
      </w:r>
    </w:p>
    <w:p w14:paraId="6BA01D4C" w14:textId="77777777" w:rsidR="00007F83" w:rsidRPr="00007F83" w:rsidRDefault="00007F83" w:rsidP="00007F83">
      <w:pPr>
        <w:pStyle w:val="BodyText"/>
        <w:ind w:left="101"/>
        <w:contextualSpacing/>
        <w:rPr>
          <w:rFonts w:ascii="Helvetica Neue" w:hAnsi="Helvetica Neue"/>
        </w:rPr>
      </w:pPr>
      <w:r w:rsidRPr="00007F83">
        <w:rPr>
          <w:rFonts w:ascii="Helvetica Neue" w:hAnsi="Helvetica Neue"/>
        </w:rPr>
        <w:t>Auburn University</w:t>
      </w:r>
    </w:p>
    <w:p w14:paraId="7890D5F5" w14:textId="77777777" w:rsidR="00007F83" w:rsidRPr="00007F83" w:rsidRDefault="00007F83" w:rsidP="00007F83">
      <w:pPr>
        <w:pStyle w:val="Heading6"/>
        <w:tabs>
          <w:tab w:val="left" w:pos="4419"/>
        </w:tabs>
        <w:ind w:left="101"/>
        <w:contextualSpacing/>
        <w:rPr>
          <w:rFonts w:ascii="Helvetica Neue" w:hAnsi="Helvetica Neue" w:cs="Calibri"/>
          <w:sz w:val="16"/>
          <w:szCs w:val="16"/>
        </w:rPr>
      </w:pPr>
    </w:p>
    <w:p w14:paraId="676D00D4" w14:textId="77777777" w:rsidR="00007F83" w:rsidRPr="00007F83" w:rsidRDefault="00007F83" w:rsidP="00007F83">
      <w:pPr>
        <w:pStyle w:val="Heading6"/>
        <w:tabs>
          <w:tab w:val="left" w:pos="4419"/>
        </w:tabs>
        <w:ind w:left="101"/>
        <w:contextualSpacing/>
        <w:rPr>
          <w:rFonts w:ascii="Helvetica Neue" w:hAnsi="Helvetica Neue" w:cs="Calibri"/>
          <w:b/>
          <w:bCs/>
        </w:rPr>
      </w:pPr>
      <w:r w:rsidRPr="00007F83">
        <w:rPr>
          <w:rFonts w:ascii="Helvetica Neue" w:hAnsi="Helvetica Neue" w:cs="Calibri"/>
        </w:rPr>
        <w:t xml:space="preserve">Mary Ellen Welch, Ashley Russell, and Jeff </w:t>
      </w:r>
      <w:proofErr w:type="spellStart"/>
      <w:r w:rsidRPr="00007F83">
        <w:rPr>
          <w:rFonts w:ascii="Helvetica Neue" w:hAnsi="Helvetica Neue" w:cs="Calibri"/>
        </w:rPr>
        <w:t>Harrigan</w:t>
      </w:r>
      <w:proofErr w:type="spellEnd"/>
    </w:p>
    <w:p w14:paraId="2B9CFC22" w14:textId="48188179" w:rsidR="00007F83" w:rsidRPr="00007F83" w:rsidRDefault="00007F83" w:rsidP="00007F83">
      <w:pPr>
        <w:pStyle w:val="BodyText"/>
        <w:ind w:left="101"/>
        <w:contextualSpacing/>
        <w:rPr>
          <w:rFonts w:ascii="Helvetica Neue" w:hAnsi="Helvetica Neue"/>
        </w:rPr>
      </w:pPr>
      <w:r w:rsidRPr="00007F83">
        <w:rPr>
          <w:rFonts w:ascii="Helvetica Neue" w:hAnsi="Helvetica Neue" w:cs="Calibri"/>
        </w:rPr>
        <w:t>University of Connecticut Extension</w:t>
      </w:r>
    </w:p>
    <w:sectPr w:rsidR="00007F83" w:rsidRPr="00007F83" w:rsidSect="00007F8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6F1294" w14:textId="77777777" w:rsidR="000349B5" w:rsidRDefault="000349B5" w:rsidP="00FA0E05">
      <w:r>
        <w:separator/>
      </w:r>
    </w:p>
  </w:endnote>
  <w:endnote w:type="continuationSeparator" w:id="0">
    <w:p w14:paraId="3082C9A6" w14:textId="77777777" w:rsidR="000349B5" w:rsidRDefault="000349B5" w:rsidP="00FA0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897B4C" w14:textId="77777777" w:rsidR="00AA729F" w:rsidRPr="003F77AC" w:rsidRDefault="00AA729F" w:rsidP="004C021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91A8" w14:textId="77777777" w:rsidR="00AA729F" w:rsidRPr="003F77AC" w:rsidRDefault="00AA729F" w:rsidP="004C021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97354" w14:textId="77777777" w:rsidR="00AA729F" w:rsidRPr="003F77AC" w:rsidRDefault="00AA729F" w:rsidP="004C021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B27C9" w14:textId="77777777" w:rsidR="00AA729F" w:rsidRPr="00F028A3" w:rsidRDefault="00AA729F" w:rsidP="00AA729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3C0F1" w14:textId="77777777" w:rsidR="000349B5" w:rsidRDefault="000349B5" w:rsidP="00FA0E05">
      <w:r>
        <w:separator/>
      </w:r>
    </w:p>
  </w:footnote>
  <w:footnote w:type="continuationSeparator" w:id="0">
    <w:p w14:paraId="662E07B4" w14:textId="77777777" w:rsidR="000349B5" w:rsidRDefault="000349B5" w:rsidP="00FA0E0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64465"/>
    <w:multiLevelType w:val="hybridMultilevel"/>
    <w:tmpl w:val="1B84113A"/>
    <w:lvl w:ilvl="0" w:tplc="5A084B6E">
      <w:start w:val="1"/>
      <w:numFmt w:val="bullet"/>
      <w:lvlText w:val="•"/>
      <w:lvlJc w:val="left"/>
      <w:pPr>
        <w:ind w:hanging="240"/>
      </w:pPr>
      <w:rPr>
        <w:rFonts w:ascii="Calibri" w:eastAsia="Calibri" w:hAnsi="Calibri" w:hint="default"/>
        <w:sz w:val="24"/>
        <w:szCs w:val="24"/>
      </w:rPr>
    </w:lvl>
    <w:lvl w:ilvl="1" w:tplc="118C873C">
      <w:start w:val="1"/>
      <w:numFmt w:val="bullet"/>
      <w:lvlText w:val="•"/>
      <w:lvlJc w:val="left"/>
      <w:rPr>
        <w:rFonts w:hint="default"/>
      </w:rPr>
    </w:lvl>
    <w:lvl w:ilvl="2" w:tplc="B1A69AE2">
      <w:start w:val="1"/>
      <w:numFmt w:val="bullet"/>
      <w:lvlText w:val="•"/>
      <w:lvlJc w:val="left"/>
      <w:rPr>
        <w:rFonts w:hint="default"/>
      </w:rPr>
    </w:lvl>
    <w:lvl w:ilvl="3" w:tplc="61EC27AA">
      <w:start w:val="1"/>
      <w:numFmt w:val="bullet"/>
      <w:lvlText w:val="•"/>
      <w:lvlJc w:val="left"/>
      <w:rPr>
        <w:rFonts w:hint="default"/>
      </w:rPr>
    </w:lvl>
    <w:lvl w:ilvl="4" w:tplc="FF424008">
      <w:start w:val="1"/>
      <w:numFmt w:val="bullet"/>
      <w:lvlText w:val="•"/>
      <w:lvlJc w:val="left"/>
      <w:rPr>
        <w:rFonts w:hint="default"/>
      </w:rPr>
    </w:lvl>
    <w:lvl w:ilvl="5" w:tplc="F616360C">
      <w:start w:val="1"/>
      <w:numFmt w:val="bullet"/>
      <w:lvlText w:val="•"/>
      <w:lvlJc w:val="left"/>
      <w:rPr>
        <w:rFonts w:hint="default"/>
      </w:rPr>
    </w:lvl>
    <w:lvl w:ilvl="6" w:tplc="C78A9F26">
      <w:start w:val="1"/>
      <w:numFmt w:val="bullet"/>
      <w:lvlText w:val="•"/>
      <w:lvlJc w:val="left"/>
      <w:rPr>
        <w:rFonts w:hint="default"/>
      </w:rPr>
    </w:lvl>
    <w:lvl w:ilvl="7" w:tplc="DE0C04DC">
      <w:start w:val="1"/>
      <w:numFmt w:val="bullet"/>
      <w:lvlText w:val="•"/>
      <w:lvlJc w:val="left"/>
      <w:rPr>
        <w:rFonts w:hint="default"/>
      </w:rPr>
    </w:lvl>
    <w:lvl w:ilvl="8" w:tplc="E8849706">
      <w:start w:val="1"/>
      <w:numFmt w:val="bullet"/>
      <w:lvlText w:val="•"/>
      <w:lvlJc w:val="left"/>
      <w:rPr>
        <w:rFonts w:hint="default"/>
      </w:rPr>
    </w:lvl>
  </w:abstractNum>
  <w:abstractNum w:abstractNumId="1">
    <w:nsid w:val="02B33FC8"/>
    <w:multiLevelType w:val="hybridMultilevel"/>
    <w:tmpl w:val="67BAA0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021C72"/>
    <w:multiLevelType w:val="hybridMultilevel"/>
    <w:tmpl w:val="0400CFA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461CC3"/>
    <w:multiLevelType w:val="hybridMultilevel"/>
    <w:tmpl w:val="1D5C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387340"/>
    <w:multiLevelType w:val="hybridMultilevel"/>
    <w:tmpl w:val="73CE342C"/>
    <w:lvl w:ilvl="0" w:tplc="C4BA873A">
      <w:start w:val="1"/>
      <w:numFmt w:val="bullet"/>
      <w:lvlText w:val="•"/>
      <w:lvlJc w:val="left"/>
      <w:pPr>
        <w:ind w:hanging="240"/>
      </w:pPr>
      <w:rPr>
        <w:rFonts w:ascii="Calibri" w:eastAsia="Calibri" w:hAnsi="Calibri" w:hint="default"/>
        <w:sz w:val="24"/>
        <w:szCs w:val="24"/>
      </w:rPr>
    </w:lvl>
    <w:lvl w:ilvl="1" w:tplc="2260FF5A">
      <w:start w:val="1"/>
      <w:numFmt w:val="bullet"/>
      <w:lvlText w:val="•"/>
      <w:lvlJc w:val="left"/>
      <w:rPr>
        <w:rFonts w:hint="default"/>
      </w:rPr>
    </w:lvl>
    <w:lvl w:ilvl="2" w:tplc="BAEEB4A0">
      <w:start w:val="1"/>
      <w:numFmt w:val="bullet"/>
      <w:lvlText w:val="•"/>
      <w:lvlJc w:val="left"/>
      <w:rPr>
        <w:rFonts w:hint="default"/>
      </w:rPr>
    </w:lvl>
    <w:lvl w:ilvl="3" w:tplc="F392CD7E">
      <w:start w:val="1"/>
      <w:numFmt w:val="bullet"/>
      <w:lvlText w:val="•"/>
      <w:lvlJc w:val="left"/>
      <w:rPr>
        <w:rFonts w:hint="default"/>
      </w:rPr>
    </w:lvl>
    <w:lvl w:ilvl="4" w:tplc="1238650E">
      <w:start w:val="1"/>
      <w:numFmt w:val="bullet"/>
      <w:lvlText w:val="•"/>
      <w:lvlJc w:val="left"/>
      <w:rPr>
        <w:rFonts w:hint="default"/>
      </w:rPr>
    </w:lvl>
    <w:lvl w:ilvl="5" w:tplc="3FEE15DA">
      <w:start w:val="1"/>
      <w:numFmt w:val="bullet"/>
      <w:lvlText w:val="•"/>
      <w:lvlJc w:val="left"/>
      <w:rPr>
        <w:rFonts w:hint="default"/>
      </w:rPr>
    </w:lvl>
    <w:lvl w:ilvl="6" w:tplc="9E5EE7C4">
      <w:start w:val="1"/>
      <w:numFmt w:val="bullet"/>
      <w:lvlText w:val="•"/>
      <w:lvlJc w:val="left"/>
      <w:rPr>
        <w:rFonts w:hint="default"/>
      </w:rPr>
    </w:lvl>
    <w:lvl w:ilvl="7" w:tplc="FF7A72AC">
      <w:start w:val="1"/>
      <w:numFmt w:val="bullet"/>
      <w:lvlText w:val="•"/>
      <w:lvlJc w:val="left"/>
      <w:rPr>
        <w:rFonts w:hint="default"/>
      </w:rPr>
    </w:lvl>
    <w:lvl w:ilvl="8" w:tplc="8F8457EE">
      <w:start w:val="1"/>
      <w:numFmt w:val="bullet"/>
      <w:lvlText w:val="•"/>
      <w:lvlJc w:val="left"/>
      <w:rPr>
        <w:rFonts w:hint="default"/>
      </w:rPr>
    </w:lvl>
  </w:abstractNum>
  <w:abstractNum w:abstractNumId="5">
    <w:nsid w:val="05B51E9B"/>
    <w:multiLevelType w:val="hybridMultilevel"/>
    <w:tmpl w:val="9992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73F93"/>
    <w:multiLevelType w:val="hybridMultilevel"/>
    <w:tmpl w:val="E04C560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nsid w:val="082A59B5"/>
    <w:multiLevelType w:val="hybridMultilevel"/>
    <w:tmpl w:val="822413DA"/>
    <w:lvl w:ilvl="0" w:tplc="112E7ABC">
      <w:start w:val="18"/>
      <w:numFmt w:val="upperLetter"/>
      <w:lvlText w:val="%1-"/>
      <w:lvlJc w:val="left"/>
      <w:pPr>
        <w:ind w:hanging="202"/>
      </w:pPr>
      <w:rPr>
        <w:rFonts w:ascii="Calibri" w:eastAsia="Calibri" w:hAnsi="Calibri" w:hint="default"/>
        <w:sz w:val="24"/>
        <w:szCs w:val="24"/>
      </w:rPr>
    </w:lvl>
    <w:lvl w:ilvl="1" w:tplc="2056E166">
      <w:start w:val="1"/>
      <w:numFmt w:val="bullet"/>
      <w:lvlText w:val="•"/>
      <w:lvlJc w:val="left"/>
      <w:pPr>
        <w:ind w:hanging="240"/>
      </w:pPr>
      <w:rPr>
        <w:rFonts w:ascii="Calibri" w:eastAsia="Calibri" w:hAnsi="Calibri" w:hint="default"/>
        <w:sz w:val="24"/>
        <w:szCs w:val="24"/>
      </w:rPr>
    </w:lvl>
    <w:lvl w:ilvl="2" w:tplc="CAE090FC">
      <w:start w:val="1"/>
      <w:numFmt w:val="bullet"/>
      <w:lvlText w:val="•"/>
      <w:lvlJc w:val="left"/>
      <w:rPr>
        <w:rFonts w:hint="default"/>
      </w:rPr>
    </w:lvl>
    <w:lvl w:ilvl="3" w:tplc="9A5E7E50">
      <w:start w:val="1"/>
      <w:numFmt w:val="bullet"/>
      <w:lvlText w:val="•"/>
      <w:lvlJc w:val="left"/>
      <w:rPr>
        <w:rFonts w:hint="default"/>
      </w:rPr>
    </w:lvl>
    <w:lvl w:ilvl="4" w:tplc="245C5EAA">
      <w:start w:val="1"/>
      <w:numFmt w:val="bullet"/>
      <w:lvlText w:val="•"/>
      <w:lvlJc w:val="left"/>
      <w:rPr>
        <w:rFonts w:hint="default"/>
      </w:rPr>
    </w:lvl>
    <w:lvl w:ilvl="5" w:tplc="2410D4C8">
      <w:start w:val="1"/>
      <w:numFmt w:val="bullet"/>
      <w:lvlText w:val="•"/>
      <w:lvlJc w:val="left"/>
      <w:rPr>
        <w:rFonts w:hint="default"/>
      </w:rPr>
    </w:lvl>
    <w:lvl w:ilvl="6" w:tplc="A1A251EC">
      <w:start w:val="1"/>
      <w:numFmt w:val="bullet"/>
      <w:lvlText w:val="•"/>
      <w:lvlJc w:val="left"/>
      <w:rPr>
        <w:rFonts w:hint="default"/>
      </w:rPr>
    </w:lvl>
    <w:lvl w:ilvl="7" w:tplc="487076F0">
      <w:start w:val="1"/>
      <w:numFmt w:val="bullet"/>
      <w:lvlText w:val="•"/>
      <w:lvlJc w:val="left"/>
      <w:rPr>
        <w:rFonts w:hint="default"/>
      </w:rPr>
    </w:lvl>
    <w:lvl w:ilvl="8" w:tplc="7996D720">
      <w:start w:val="1"/>
      <w:numFmt w:val="bullet"/>
      <w:lvlText w:val="•"/>
      <w:lvlJc w:val="left"/>
      <w:rPr>
        <w:rFonts w:hint="default"/>
      </w:rPr>
    </w:lvl>
  </w:abstractNum>
  <w:abstractNum w:abstractNumId="8">
    <w:nsid w:val="0B46298F"/>
    <w:multiLevelType w:val="hybridMultilevel"/>
    <w:tmpl w:val="054CAFF2"/>
    <w:lvl w:ilvl="0" w:tplc="424488A6">
      <w:start w:val="1"/>
      <w:numFmt w:val="bullet"/>
      <w:lvlText w:val="•"/>
      <w:lvlJc w:val="left"/>
      <w:pPr>
        <w:ind w:hanging="240"/>
      </w:pPr>
      <w:rPr>
        <w:rFonts w:ascii="Calibri" w:eastAsia="Calibri" w:hAnsi="Calibri" w:hint="default"/>
        <w:sz w:val="24"/>
        <w:szCs w:val="24"/>
      </w:rPr>
    </w:lvl>
    <w:lvl w:ilvl="1" w:tplc="EB829CE6">
      <w:start w:val="1"/>
      <w:numFmt w:val="bullet"/>
      <w:lvlText w:val="•"/>
      <w:lvlJc w:val="left"/>
      <w:rPr>
        <w:rFonts w:hint="default"/>
      </w:rPr>
    </w:lvl>
    <w:lvl w:ilvl="2" w:tplc="971A61BA">
      <w:start w:val="1"/>
      <w:numFmt w:val="bullet"/>
      <w:lvlText w:val="•"/>
      <w:lvlJc w:val="left"/>
      <w:rPr>
        <w:rFonts w:hint="default"/>
      </w:rPr>
    </w:lvl>
    <w:lvl w:ilvl="3" w:tplc="8C181F26">
      <w:start w:val="1"/>
      <w:numFmt w:val="bullet"/>
      <w:lvlText w:val="•"/>
      <w:lvlJc w:val="left"/>
      <w:rPr>
        <w:rFonts w:hint="default"/>
      </w:rPr>
    </w:lvl>
    <w:lvl w:ilvl="4" w:tplc="38BE5BFE">
      <w:start w:val="1"/>
      <w:numFmt w:val="bullet"/>
      <w:lvlText w:val="•"/>
      <w:lvlJc w:val="left"/>
      <w:rPr>
        <w:rFonts w:hint="default"/>
      </w:rPr>
    </w:lvl>
    <w:lvl w:ilvl="5" w:tplc="9F7A948E">
      <w:start w:val="1"/>
      <w:numFmt w:val="bullet"/>
      <w:lvlText w:val="•"/>
      <w:lvlJc w:val="left"/>
      <w:rPr>
        <w:rFonts w:hint="default"/>
      </w:rPr>
    </w:lvl>
    <w:lvl w:ilvl="6" w:tplc="AF2A711A">
      <w:start w:val="1"/>
      <w:numFmt w:val="bullet"/>
      <w:lvlText w:val="•"/>
      <w:lvlJc w:val="left"/>
      <w:rPr>
        <w:rFonts w:hint="default"/>
      </w:rPr>
    </w:lvl>
    <w:lvl w:ilvl="7" w:tplc="5ABA2CD4">
      <w:start w:val="1"/>
      <w:numFmt w:val="bullet"/>
      <w:lvlText w:val="•"/>
      <w:lvlJc w:val="left"/>
      <w:rPr>
        <w:rFonts w:hint="default"/>
      </w:rPr>
    </w:lvl>
    <w:lvl w:ilvl="8" w:tplc="1EF6187A">
      <w:start w:val="1"/>
      <w:numFmt w:val="bullet"/>
      <w:lvlText w:val="•"/>
      <w:lvlJc w:val="left"/>
      <w:rPr>
        <w:rFonts w:hint="default"/>
      </w:rPr>
    </w:lvl>
  </w:abstractNum>
  <w:abstractNum w:abstractNumId="9">
    <w:nsid w:val="0D133BE4"/>
    <w:multiLevelType w:val="hybridMultilevel"/>
    <w:tmpl w:val="30D6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B94ED4"/>
    <w:multiLevelType w:val="hybridMultilevel"/>
    <w:tmpl w:val="01965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044339"/>
    <w:multiLevelType w:val="hybridMultilevel"/>
    <w:tmpl w:val="62BAD4F6"/>
    <w:lvl w:ilvl="0" w:tplc="5E0C7CCE">
      <w:start w:val="1"/>
      <w:numFmt w:val="bullet"/>
      <w:lvlText w:val="•"/>
      <w:lvlJc w:val="left"/>
      <w:pPr>
        <w:ind w:hanging="240"/>
      </w:pPr>
      <w:rPr>
        <w:rFonts w:ascii="Calibri" w:eastAsia="Calibri" w:hAnsi="Calibri" w:hint="default"/>
        <w:sz w:val="24"/>
        <w:szCs w:val="24"/>
      </w:rPr>
    </w:lvl>
    <w:lvl w:ilvl="1" w:tplc="69B844A4">
      <w:start w:val="1"/>
      <w:numFmt w:val="bullet"/>
      <w:lvlText w:val="•"/>
      <w:lvlJc w:val="left"/>
      <w:rPr>
        <w:rFonts w:hint="default"/>
      </w:rPr>
    </w:lvl>
    <w:lvl w:ilvl="2" w:tplc="C3E257A4">
      <w:start w:val="1"/>
      <w:numFmt w:val="bullet"/>
      <w:lvlText w:val="•"/>
      <w:lvlJc w:val="left"/>
      <w:rPr>
        <w:rFonts w:hint="default"/>
      </w:rPr>
    </w:lvl>
    <w:lvl w:ilvl="3" w:tplc="9E907CCC">
      <w:start w:val="1"/>
      <w:numFmt w:val="bullet"/>
      <w:lvlText w:val="•"/>
      <w:lvlJc w:val="left"/>
      <w:rPr>
        <w:rFonts w:hint="default"/>
      </w:rPr>
    </w:lvl>
    <w:lvl w:ilvl="4" w:tplc="2A266CE8">
      <w:start w:val="1"/>
      <w:numFmt w:val="bullet"/>
      <w:lvlText w:val="•"/>
      <w:lvlJc w:val="left"/>
      <w:rPr>
        <w:rFonts w:hint="default"/>
      </w:rPr>
    </w:lvl>
    <w:lvl w:ilvl="5" w:tplc="859050CA">
      <w:start w:val="1"/>
      <w:numFmt w:val="bullet"/>
      <w:lvlText w:val="•"/>
      <w:lvlJc w:val="left"/>
      <w:rPr>
        <w:rFonts w:hint="default"/>
      </w:rPr>
    </w:lvl>
    <w:lvl w:ilvl="6" w:tplc="DDEA03D6">
      <w:start w:val="1"/>
      <w:numFmt w:val="bullet"/>
      <w:lvlText w:val="•"/>
      <w:lvlJc w:val="left"/>
      <w:rPr>
        <w:rFonts w:hint="default"/>
      </w:rPr>
    </w:lvl>
    <w:lvl w:ilvl="7" w:tplc="7E2273A0">
      <w:start w:val="1"/>
      <w:numFmt w:val="bullet"/>
      <w:lvlText w:val="•"/>
      <w:lvlJc w:val="left"/>
      <w:rPr>
        <w:rFonts w:hint="default"/>
      </w:rPr>
    </w:lvl>
    <w:lvl w:ilvl="8" w:tplc="3940BD3A">
      <w:start w:val="1"/>
      <w:numFmt w:val="bullet"/>
      <w:lvlText w:val="•"/>
      <w:lvlJc w:val="left"/>
      <w:rPr>
        <w:rFonts w:hint="default"/>
      </w:rPr>
    </w:lvl>
  </w:abstractNum>
  <w:abstractNum w:abstractNumId="12">
    <w:nsid w:val="16736685"/>
    <w:multiLevelType w:val="hybridMultilevel"/>
    <w:tmpl w:val="72186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DC547D"/>
    <w:multiLevelType w:val="hybridMultilevel"/>
    <w:tmpl w:val="9A123D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B71740"/>
    <w:multiLevelType w:val="hybridMultilevel"/>
    <w:tmpl w:val="B358AA74"/>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15">
    <w:nsid w:val="2D0B45C6"/>
    <w:multiLevelType w:val="hybridMultilevel"/>
    <w:tmpl w:val="08EA779E"/>
    <w:lvl w:ilvl="0" w:tplc="6EFAD9C4">
      <w:start w:val="1"/>
      <w:numFmt w:val="bullet"/>
      <w:lvlText w:val="•"/>
      <w:lvlJc w:val="left"/>
      <w:pPr>
        <w:ind w:hanging="240"/>
      </w:pPr>
      <w:rPr>
        <w:rFonts w:ascii="Calibri" w:eastAsia="Calibri" w:hAnsi="Calibri" w:hint="default"/>
        <w:sz w:val="24"/>
        <w:szCs w:val="24"/>
      </w:rPr>
    </w:lvl>
    <w:lvl w:ilvl="1" w:tplc="AF723A38">
      <w:start w:val="1"/>
      <w:numFmt w:val="bullet"/>
      <w:lvlText w:val="•"/>
      <w:lvlJc w:val="left"/>
      <w:pPr>
        <w:ind w:hanging="240"/>
      </w:pPr>
      <w:rPr>
        <w:rFonts w:ascii="Calibri" w:eastAsia="Calibri" w:hAnsi="Calibri" w:hint="default"/>
        <w:sz w:val="24"/>
        <w:szCs w:val="24"/>
      </w:rPr>
    </w:lvl>
    <w:lvl w:ilvl="2" w:tplc="BEFA3654">
      <w:start w:val="1"/>
      <w:numFmt w:val="bullet"/>
      <w:lvlText w:val="•"/>
      <w:lvlJc w:val="left"/>
      <w:pPr>
        <w:ind w:hanging="240"/>
      </w:pPr>
      <w:rPr>
        <w:rFonts w:ascii="Calibri" w:eastAsia="Calibri" w:hAnsi="Calibri" w:hint="default"/>
        <w:sz w:val="24"/>
        <w:szCs w:val="24"/>
      </w:rPr>
    </w:lvl>
    <w:lvl w:ilvl="3" w:tplc="8EBE7000">
      <w:start w:val="1"/>
      <w:numFmt w:val="bullet"/>
      <w:lvlText w:val="•"/>
      <w:lvlJc w:val="left"/>
      <w:rPr>
        <w:rFonts w:hint="default"/>
      </w:rPr>
    </w:lvl>
    <w:lvl w:ilvl="4" w:tplc="479A5AA4">
      <w:start w:val="1"/>
      <w:numFmt w:val="bullet"/>
      <w:lvlText w:val="•"/>
      <w:lvlJc w:val="left"/>
      <w:rPr>
        <w:rFonts w:hint="default"/>
      </w:rPr>
    </w:lvl>
    <w:lvl w:ilvl="5" w:tplc="C8725114">
      <w:start w:val="1"/>
      <w:numFmt w:val="bullet"/>
      <w:lvlText w:val="•"/>
      <w:lvlJc w:val="left"/>
      <w:rPr>
        <w:rFonts w:hint="default"/>
      </w:rPr>
    </w:lvl>
    <w:lvl w:ilvl="6" w:tplc="EF5081D2">
      <w:start w:val="1"/>
      <w:numFmt w:val="bullet"/>
      <w:lvlText w:val="•"/>
      <w:lvlJc w:val="left"/>
      <w:rPr>
        <w:rFonts w:hint="default"/>
      </w:rPr>
    </w:lvl>
    <w:lvl w:ilvl="7" w:tplc="F51E1098">
      <w:start w:val="1"/>
      <w:numFmt w:val="bullet"/>
      <w:lvlText w:val="•"/>
      <w:lvlJc w:val="left"/>
      <w:rPr>
        <w:rFonts w:hint="default"/>
      </w:rPr>
    </w:lvl>
    <w:lvl w:ilvl="8" w:tplc="DB24B32C">
      <w:start w:val="1"/>
      <w:numFmt w:val="bullet"/>
      <w:lvlText w:val="•"/>
      <w:lvlJc w:val="left"/>
      <w:rPr>
        <w:rFonts w:hint="default"/>
      </w:rPr>
    </w:lvl>
  </w:abstractNum>
  <w:abstractNum w:abstractNumId="16">
    <w:nsid w:val="306135CB"/>
    <w:multiLevelType w:val="hybridMultilevel"/>
    <w:tmpl w:val="B1024C70"/>
    <w:lvl w:ilvl="0" w:tplc="BF6E8B10">
      <w:start w:val="1"/>
      <w:numFmt w:val="bullet"/>
      <w:lvlText w:val="•"/>
      <w:lvlJc w:val="left"/>
      <w:pPr>
        <w:ind w:hanging="240"/>
      </w:pPr>
      <w:rPr>
        <w:rFonts w:ascii="Calibri" w:eastAsia="Calibri" w:hAnsi="Calibri" w:hint="default"/>
        <w:sz w:val="24"/>
        <w:szCs w:val="24"/>
      </w:rPr>
    </w:lvl>
    <w:lvl w:ilvl="1" w:tplc="911413F4">
      <w:start w:val="1"/>
      <w:numFmt w:val="bullet"/>
      <w:lvlText w:val="•"/>
      <w:lvlJc w:val="left"/>
      <w:rPr>
        <w:rFonts w:hint="default"/>
      </w:rPr>
    </w:lvl>
    <w:lvl w:ilvl="2" w:tplc="FFAE72BC">
      <w:start w:val="1"/>
      <w:numFmt w:val="bullet"/>
      <w:lvlText w:val="•"/>
      <w:lvlJc w:val="left"/>
      <w:rPr>
        <w:rFonts w:hint="default"/>
      </w:rPr>
    </w:lvl>
    <w:lvl w:ilvl="3" w:tplc="33F8086C">
      <w:start w:val="1"/>
      <w:numFmt w:val="bullet"/>
      <w:lvlText w:val="•"/>
      <w:lvlJc w:val="left"/>
      <w:rPr>
        <w:rFonts w:hint="default"/>
      </w:rPr>
    </w:lvl>
    <w:lvl w:ilvl="4" w:tplc="8E3279E2">
      <w:start w:val="1"/>
      <w:numFmt w:val="bullet"/>
      <w:lvlText w:val="•"/>
      <w:lvlJc w:val="left"/>
      <w:rPr>
        <w:rFonts w:hint="default"/>
      </w:rPr>
    </w:lvl>
    <w:lvl w:ilvl="5" w:tplc="35961BA2">
      <w:start w:val="1"/>
      <w:numFmt w:val="bullet"/>
      <w:lvlText w:val="•"/>
      <w:lvlJc w:val="left"/>
      <w:rPr>
        <w:rFonts w:hint="default"/>
      </w:rPr>
    </w:lvl>
    <w:lvl w:ilvl="6" w:tplc="62060F50">
      <w:start w:val="1"/>
      <w:numFmt w:val="bullet"/>
      <w:lvlText w:val="•"/>
      <w:lvlJc w:val="left"/>
      <w:rPr>
        <w:rFonts w:hint="default"/>
      </w:rPr>
    </w:lvl>
    <w:lvl w:ilvl="7" w:tplc="C6A2A974">
      <w:start w:val="1"/>
      <w:numFmt w:val="bullet"/>
      <w:lvlText w:val="•"/>
      <w:lvlJc w:val="left"/>
      <w:rPr>
        <w:rFonts w:hint="default"/>
      </w:rPr>
    </w:lvl>
    <w:lvl w:ilvl="8" w:tplc="6E08BDFA">
      <w:start w:val="1"/>
      <w:numFmt w:val="bullet"/>
      <w:lvlText w:val="•"/>
      <w:lvlJc w:val="left"/>
      <w:rPr>
        <w:rFonts w:hint="default"/>
      </w:rPr>
    </w:lvl>
  </w:abstractNum>
  <w:abstractNum w:abstractNumId="17">
    <w:nsid w:val="318441C8"/>
    <w:multiLevelType w:val="hybridMultilevel"/>
    <w:tmpl w:val="D2046C08"/>
    <w:lvl w:ilvl="0" w:tplc="D3F4B87A">
      <w:start w:val="1"/>
      <w:numFmt w:val="bullet"/>
      <w:lvlText w:val="•"/>
      <w:lvlJc w:val="left"/>
      <w:pPr>
        <w:ind w:hanging="240"/>
      </w:pPr>
      <w:rPr>
        <w:rFonts w:ascii="Calibri" w:eastAsia="Calibri" w:hAnsi="Calibri" w:hint="default"/>
        <w:sz w:val="24"/>
        <w:szCs w:val="24"/>
      </w:rPr>
    </w:lvl>
    <w:lvl w:ilvl="1" w:tplc="93DA8A40">
      <w:start w:val="1"/>
      <w:numFmt w:val="bullet"/>
      <w:lvlText w:val="•"/>
      <w:lvlJc w:val="left"/>
      <w:rPr>
        <w:rFonts w:hint="default"/>
      </w:rPr>
    </w:lvl>
    <w:lvl w:ilvl="2" w:tplc="291ED088">
      <w:start w:val="1"/>
      <w:numFmt w:val="bullet"/>
      <w:lvlText w:val="•"/>
      <w:lvlJc w:val="left"/>
      <w:rPr>
        <w:rFonts w:hint="default"/>
      </w:rPr>
    </w:lvl>
    <w:lvl w:ilvl="3" w:tplc="8788EFA2">
      <w:start w:val="1"/>
      <w:numFmt w:val="bullet"/>
      <w:lvlText w:val="•"/>
      <w:lvlJc w:val="left"/>
      <w:rPr>
        <w:rFonts w:hint="default"/>
      </w:rPr>
    </w:lvl>
    <w:lvl w:ilvl="4" w:tplc="B34028FE">
      <w:start w:val="1"/>
      <w:numFmt w:val="bullet"/>
      <w:lvlText w:val="•"/>
      <w:lvlJc w:val="left"/>
      <w:rPr>
        <w:rFonts w:hint="default"/>
      </w:rPr>
    </w:lvl>
    <w:lvl w:ilvl="5" w:tplc="02CCA896">
      <w:start w:val="1"/>
      <w:numFmt w:val="bullet"/>
      <w:lvlText w:val="•"/>
      <w:lvlJc w:val="left"/>
      <w:rPr>
        <w:rFonts w:hint="default"/>
      </w:rPr>
    </w:lvl>
    <w:lvl w:ilvl="6" w:tplc="27868B24">
      <w:start w:val="1"/>
      <w:numFmt w:val="bullet"/>
      <w:lvlText w:val="•"/>
      <w:lvlJc w:val="left"/>
      <w:rPr>
        <w:rFonts w:hint="default"/>
      </w:rPr>
    </w:lvl>
    <w:lvl w:ilvl="7" w:tplc="4BA2E2A0">
      <w:start w:val="1"/>
      <w:numFmt w:val="bullet"/>
      <w:lvlText w:val="•"/>
      <w:lvlJc w:val="left"/>
      <w:rPr>
        <w:rFonts w:hint="default"/>
      </w:rPr>
    </w:lvl>
    <w:lvl w:ilvl="8" w:tplc="A5B493CE">
      <w:start w:val="1"/>
      <w:numFmt w:val="bullet"/>
      <w:lvlText w:val="•"/>
      <w:lvlJc w:val="left"/>
      <w:rPr>
        <w:rFonts w:hint="default"/>
      </w:rPr>
    </w:lvl>
  </w:abstractNum>
  <w:abstractNum w:abstractNumId="18">
    <w:nsid w:val="365400D7"/>
    <w:multiLevelType w:val="hybridMultilevel"/>
    <w:tmpl w:val="B0846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AD596C"/>
    <w:multiLevelType w:val="hybridMultilevel"/>
    <w:tmpl w:val="7BF61722"/>
    <w:lvl w:ilvl="0" w:tplc="B9B85510">
      <w:start w:val="1"/>
      <w:numFmt w:val="bullet"/>
      <w:lvlText w:val="•"/>
      <w:lvlJc w:val="left"/>
      <w:pPr>
        <w:ind w:hanging="240"/>
      </w:pPr>
      <w:rPr>
        <w:rFonts w:ascii="Calibri" w:eastAsia="Calibri" w:hAnsi="Calibri" w:hint="default"/>
        <w:sz w:val="24"/>
        <w:szCs w:val="24"/>
      </w:rPr>
    </w:lvl>
    <w:lvl w:ilvl="1" w:tplc="DD406C6A">
      <w:start w:val="1"/>
      <w:numFmt w:val="bullet"/>
      <w:lvlText w:val="•"/>
      <w:lvlJc w:val="left"/>
      <w:pPr>
        <w:ind w:hanging="240"/>
      </w:pPr>
      <w:rPr>
        <w:rFonts w:ascii="Calibri" w:eastAsia="Calibri" w:hAnsi="Calibri" w:hint="default"/>
        <w:sz w:val="24"/>
        <w:szCs w:val="24"/>
      </w:rPr>
    </w:lvl>
    <w:lvl w:ilvl="2" w:tplc="B89CAC14">
      <w:start w:val="1"/>
      <w:numFmt w:val="bullet"/>
      <w:lvlText w:val="•"/>
      <w:lvlJc w:val="left"/>
      <w:rPr>
        <w:rFonts w:hint="default"/>
      </w:rPr>
    </w:lvl>
    <w:lvl w:ilvl="3" w:tplc="FD983D9C">
      <w:start w:val="1"/>
      <w:numFmt w:val="bullet"/>
      <w:lvlText w:val="•"/>
      <w:lvlJc w:val="left"/>
      <w:rPr>
        <w:rFonts w:hint="default"/>
      </w:rPr>
    </w:lvl>
    <w:lvl w:ilvl="4" w:tplc="DB9C8ABA">
      <w:start w:val="1"/>
      <w:numFmt w:val="bullet"/>
      <w:lvlText w:val="•"/>
      <w:lvlJc w:val="left"/>
      <w:rPr>
        <w:rFonts w:hint="default"/>
      </w:rPr>
    </w:lvl>
    <w:lvl w:ilvl="5" w:tplc="67466034">
      <w:start w:val="1"/>
      <w:numFmt w:val="bullet"/>
      <w:lvlText w:val="•"/>
      <w:lvlJc w:val="left"/>
      <w:rPr>
        <w:rFonts w:hint="default"/>
      </w:rPr>
    </w:lvl>
    <w:lvl w:ilvl="6" w:tplc="38E8A26E">
      <w:start w:val="1"/>
      <w:numFmt w:val="bullet"/>
      <w:lvlText w:val="•"/>
      <w:lvlJc w:val="left"/>
      <w:rPr>
        <w:rFonts w:hint="default"/>
      </w:rPr>
    </w:lvl>
    <w:lvl w:ilvl="7" w:tplc="FA48424A">
      <w:start w:val="1"/>
      <w:numFmt w:val="bullet"/>
      <w:lvlText w:val="•"/>
      <w:lvlJc w:val="left"/>
      <w:rPr>
        <w:rFonts w:hint="default"/>
      </w:rPr>
    </w:lvl>
    <w:lvl w:ilvl="8" w:tplc="8092F0E6">
      <w:start w:val="1"/>
      <w:numFmt w:val="bullet"/>
      <w:lvlText w:val="•"/>
      <w:lvlJc w:val="left"/>
      <w:rPr>
        <w:rFonts w:hint="default"/>
      </w:rPr>
    </w:lvl>
  </w:abstractNum>
  <w:abstractNum w:abstractNumId="20">
    <w:nsid w:val="38071415"/>
    <w:multiLevelType w:val="hybridMultilevel"/>
    <w:tmpl w:val="1DE08E4C"/>
    <w:lvl w:ilvl="0" w:tplc="737CBB5C">
      <w:start w:val="1"/>
      <w:numFmt w:val="bullet"/>
      <w:lvlText w:val="•"/>
      <w:lvlJc w:val="left"/>
      <w:pPr>
        <w:ind w:hanging="240"/>
      </w:pPr>
      <w:rPr>
        <w:rFonts w:ascii="Calibri" w:eastAsia="Calibri" w:hAnsi="Calibri" w:hint="default"/>
        <w:sz w:val="24"/>
        <w:szCs w:val="24"/>
      </w:rPr>
    </w:lvl>
    <w:lvl w:ilvl="1" w:tplc="6588AD08">
      <w:start w:val="1"/>
      <w:numFmt w:val="bullet"/>
      <w:lvlText w:val="•"/>
      <w:lvlJc w:val="left"/>
      <w:rPr>
        <w:rFonts w:hint="default"/>
      </w:rPr>
    </w:lvl>
    <w:lvl w:ilvl="2" w:tplc="864483B2">
      <w:start w:val="1"/>
      <w:numFmt w:val="bullet"/>
      <w:lvlText w:val="•"/>
      <w:lvlJc w:val="left"/>
      <w:rPr>
        <w:rFonts w:hint="default"/>
      </w:rPr>
    </w:lvl>
    <w:lvl w:ilvl="3" w:tplc="EAB26E74">
      <w:start w:val="1"/>
      <w:numFmt w:val="bullet"/>
      <w:lvlText w:val="•"/>
      <w:lvlJc w:val="left"/>
      <w:rPr>
        <w:rFonts w:hint="default"/>
      </w:rPr>
    </w:lvl>
    <w:lvl w:ilvl="4" w:tplc="F7F644E0">
      <w:start w:val="1"/>
      <w:numFmt w:val="bullet"/>
      <w:lvlText w:val="•"/>
      <w:lvlJc w:val="left"/>
      <w:rPr>
        <w:rFonts w:hint="default"/>
      </w:rPr>
    </w:lvl>
    <w:lvl w:ilvl="5" w:tplc="A42EF2DE">
      <w:start w:val="1"/>
      <w:numFmt w:val="bullet"/>
      <w:lvlText w:val="•"/>
      <w:lvlJc w:val="left"/>
      <w:rPr>
        <w:rFonts w:hint="default"/>
      </w:rPr>
    </w:lvl>
    <w:lvl w:ilvl="6" w:tplc="BCAE112C">
      <w:start w:val="1"/>
      <w:numFmt w:val="bullet"/>
      <w:lvlText w:val="•"/>
      <w:lvlJc w:val="left"/>
      <w:rPr>
        <w:rFonts w:hint="default"/>
      </w:rPr>
    </w:lvl>
    <w:lvl w:ilvl="7" w:tplc="47C496A0">
      <w:start w:val="1"/>
      <w:numFmt w:val="bullet"/>
      <w:lvlText w:val="•"/>
      <w:lvlJc w:val="left"/>
      <w:rPr>
        <w:rFonts w:hint="default"/>
      </w:rPr>
    </w:lvl>
    <w:lvl w:ilvl="8" w:tplc="044ADA66">
      <w:start w:val="1"/>
      <w:numFmt w:val="bullet"/>
      <w:lvlText w:val="•"/>
      <w:lvlJc w:val="left"/>
      <w:rPr>
        <w:rFonts w:hint="default"/>
      </w:rPr>
    </w:lvl>
  </w:abstractNum>
  <w:abstractNum w:abstractNumId="21">
    <w:nsid w:val="3AAD3117"/>
    <w:multiLevelType w:val="hybridMultilevel"/>
    <w:tmpl w:val="02D60B50"/>
    <w:lvl w:ilvl="0" w:tplc="7F9C16EE">
      <w:start w:val="1"/>
      <w:numFmt w:val="bullet"/>
      <w:lvlText w:val="•"/>
      <w:lvlJc w:val="left"/>
      <w:pPr>
        <w:ind w:hanging="240"/>
      </w:pPr>
      <w:rPr>
        <w:rFonts w:ascii="Calibri" w:eastAsia="Calibri" w:hAnsi="Calibri" w:hint="default"/>
        <w:sz w:val="24"/>
        <w:szCs w:val="24"/>
      </w:rPr>
    </w:lvl>
    <w:lvl w:ilvl="1" w:tplc="10169456">
      <w:start w:val="1"/>
      <w:numFmt w:val="bullet"/>
      <w:lvlText w:val="•"/>
      <w:lvlJc w:val="left"/>
      <w:rPr>
        <w:rFonts w:hint="default"/>
      </w:rPr>
    </w:lvl>
    <w:lvl w:ilvl="2" w:tplc="236AE854">
      <w:start w:val="1"/>
      <w:numFmt w:val="bullet"/>
      <w:lvlText w:val="•"/>
      <w:lvlJc w:val="left"/>
      <w:rPr>
        <w:rFonts w:hint="default"/>
      </w:rPr>
    </w:lvl>
    <w:lvl w:ilvl="3" w:tplc="72F48C24">
      <w:start w:val="1"/>
      <w:numFmt w:val="bullet"/>
      <w:lvlText w:val="•"/>
      <w:lvlJc w:val="left"/>
      <w:rPr>
        <w:rFonts w:hint="default"/>
      </w:rPr>
    </w:lvl>
    <w:lvl w:ilvl="4" w:tplc="ED30D03C">
      <w:start w:val="1"/>
      <w:numFmt w:val="bullet"/>
      <w:lvlText w:val="•"/>
      <w:lvlJc w:val="left"/>
      <w:rPr>
        <w:rFonts w:hint="default"/>
      </w:rPr>
    </w:lvl>
    <w:lvl w:ilvl="5" w:tplc="4CE44238">
      <w:start w:val="1"/>
      <w:numFmt w:val="bullet"/>
      <w:lvlText w:val="•"/>
      <w:lvlJc w:val="left"/>
      <w:rPr>
        <w:rFonts w:hint="default"/>
      </w:rPr>
    </w:lvl>
    <w:lvl w:ilvl="6" w:tplc="B8FAE9B0">
      <w:start w:val="1"/>
      <w:numFmt w:val="bullet"/>
      <w:lvlText w:val="•"/>
      <w:lvlJc w:val="left"/>
      <w:rPr>
        <w:rFonts w:hint="default"/>
      </w:rPr>
    </w:lvl>
    <w:lvl w:ilvl="7" w:tplc="8ECEF508">
      <w:start w:val="1"/>
      <w:numFmt w:val="bullet"/>
      <w:lvlText w:val="•"/>
      <w:lvlJc w:val="left"/>
      <w:rPr>
        <w:rFonts w:hint="default"/>
      </w:rPr>
    </w:lvl>
    <w:lvl w:ilvl="8" w:tplc="BC70A476">
      <w:start w:val="1"/>
      <w:numFmt w:val="bullet"/>
      <w:lvlText w:val="•"/>
      <w:lvlJc w:val="left"/>
      <w:rPr>
        <w:rFonts w:hint="default"/>
      </w:rPr>
    </w:lvl>
  </w:abstractNum>
  <w:abstractNum w:abstractNumId="22">
    <w:nsid w:val="48B457C6"/>
    <w:multiLevelType w:val="hybridMultilevel"/>
    <w:tmpl w:val="2354D46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3">
    <w:nsid w:val="495B5EFC"/>
    <w:multiLevelType w:val="hybridMultilevel"/>
    <w:tmpl w:val="6FDE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9C0487"/>
    <w:multiLevelType w:val="hybridMultilevel"/>
    <w:tmpl w:val="C6C86D14"/>
    <w:lvl w:ilvl="0" w:tplc="F58230DE">
      <w:start w:val="1"/>
      <w:numFmt w:val="bullet"/>
      <w:lvlText w:val="•"/>
      <w:lvlJc w:val="left"/>
      <w:pPr>
        <w:ind w:hanging="240"/>
      </w:pPr>
      <w:rPr>
        <w:rFonts w:ascii="Calibri" w:eastAsia="Calibri" w:hAnsi="Calibri" w:hint="default"/>
        <w:b/>
        <w:bCs/>
        <w:sz w:val="24"/>
        <w:szCs w:val="24"/>
      </w:rPr>
    </w:lvl>
    <w:lvl w:ilvl="1" w:tplc="1364366E">
      <w:start w:val="1"/>
      <w:numFmt w:val="bullet"/>
      <w:lvlText w:val="•"/>
      <w:lvlJc w:val="left"/>
      <w:rPr>
        <w:rFonts w:hint="default"/>
      </w:rPr>
    </w:lvl>
    <w:lvl w:ilvl="2" w:tplc="8FF2D8E2">
      <w:start w:val="1"/>
      <w:numFmt w:val="bullet"/>
      <w:lvlText w:val="•"/>
      <w:lvlJc w:val="left"/>
      <w:rPr>
        <w:rFonts w:hint="default"/>
      </w:rPr>
    </w:lvl>
    <w:lvl w:ilvl="3" w:tplc="D6D06BC6">
      <w:start w:val="1"/>
      <w:numFmt w:val="bullet"/>
      <w:lvlText w:val="•"/>
      <w:lvlJc w:val="left"/>
      <w:rPr>
        <w:rFonts w:hint="default"/>
      </w:rPr>
    </w:lvl>
    <w:lvl w:ilvl="4" w:tplc="F2901C2C">
      <w:start w:val="1"/>
      <w:numFmt w:val="bullet"/>
      <w:lvlText w:val="•"/>
      <w:lvlJc w:val="left"/>
      <w:rPr>
        <w:rFonts w:hint="default"/>
      </w:rPr>
    </w:lvl>
    <w:lvl w:ilvl="5" w:tplc="1E062794">
      <w:start w:val="1"/>
      <w:numFmt w:val="bullet"/>
      <w:lvlText w:val="•"/>
      <w:lvlJc w:val="left"/>
      <w:rPr>
        <w:rFonts w:hint="default"/>
      </w:rPr>
    </w:lvl>
    <w:lvl w:ilvl="6" w:tplc="C434B284">
      <w:start w:val="1"/>
      <w:numFmt w:val="bullet"/>
      <w:lvlText w:val="•"/>
      <w:lvlJc w:val="left"/>
      <w:rPr>
        <w:rFonts w:hint="default"/>
      </w:rPr>
    </w:lvl>
    <w:lvl w:ilvl="7" w:tplc="2818A6A8">
      <w:start w:val="1"/>
      <w:numFmt w:val="bullet"/>
      <w:lvlText w:val="•"/>
      <w:lvlJc w:val="left"/>
      <w:rPr>
        <w:rFonts w:hint="default"/>
      </w:rPr>
    </w:lvl>
    <w:lvl w:ilvl="8" w:tplc="22A45C50">
      <w:start w:val="1"/>
      <w:numFmt w:val="bullet"/>
      <w:lvlText w:val="•"/>
      <w:lvlJc w:val="left"/>
      <w:rPr>
        <w:rFonts w:hint="default"/>
      </w:rPr>
    </w:lvl>
  </w:abstractNum>
  <w:abstractNum w:abstractNumId="25">
    <w:nsid w:val="541C0170"/>
    <w:multiLevelType w:val="hybridMultilevel"/>
    <w:tmpl w:val="9AE618EC"/>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6">
    <w:nsid w:val="54EA65E3"/>
    <w:multiLevelType w:val="hybridMultilevel"/>
    <w:tmpl w:val="F0A6C1A2"/>
    <w:lvl w:ilvl="0" w:tplc="04090003">
      <w:start w:val="1"/>
      <w:numFmt w:val="bullet"/>
      <w:lvlText w:val="o"/>
      <w:lvlJc w:val="left"/>
      <w:pPr>
        <w:ind w:hanging="240"/>
      </w:pPr>
      <w:rPr>
        <w:rFonts w:ascii="Courier New" w:hAnsi="Courier New" w:cs="Courier New" w:hint="default"/>
        <w:sz w:val="24"/>
        <w:szCs w:val="24"/>
      </w:rPr>
    </w:lvl>
    <w:lvl w:ilvl="1" w:tplc="860E25AA">
      <w:start w:val="1"/>
      <w:numFmt w:val="bullet"/>
      <w:lvlText w:val="•"/>
      <w:lvlJc w:val="left"/>
      <w:rPr>
        <w:rFonts w:hint="default"/>
      </w:rPr>
    </w:lvl>
    <w:lvl w:ilvl="2" w:tplc="3460B026">
      <w:start w:val="1"/>
      <w:numFmt w:val="bullet"/>
      <w:lvlText w:val="•"/>
      <w:lvlJc w:val="left"/>
      <w:rPr>
        <w:rFonts w:hint="default"/>
      </w:rPr>
    </w:lvl>
    <w:lvl w:ilvl="3" w:tplc="1EE6B026">
      <w:start w:val="1"/>
      <w:numFmt w:val="bullet"/>
      <w:lvlText w:val="•"/>
      <w:lvlJc w:val="left"/>
      <w:rPr>
        <w:rFonts w:hint="default"/>
      </w:rPr>
    </w:lvl>
    <w:lvl w:ilvl="4" w:tplc="52D6398C">
      <w:start w:val="1"/>
      <w:numFmt w:val="bullet"/>
      <w:lvlText w:val="•"/>
      <w:lvlJc w:val="left"/>
      <w:rPr>
        <w:rFonts w:hint="default"/>
      </w:rPr>
    </w:lvl>
    <w:lvl w:ilvl="5" w:tplc="1A62A846">
      <w:start w:val="1"/>
      <w:numFmt w:val="bullet"/>
      <w:lvlText w:val="•"/>
      <w:lvlJc w:val="left"/>
      <w:rPr>
        <w:rFonts w:hint="default"/>
      </w:rPr>
    </w:lvl>
    <w:lvl w:ilvl="6" w:tplc="37F29B52">
      <w:start w:val="1"/>
      <w:numFmt w:val="bullet"/>
      <w:lvlText w:val="•"/>
      <w:lvlJc w:val="left"/>
      <w:rPr>
        <w:rFonts w:hint="default"/>
      </w:rPr>
    </w:lvl>
    <w:lvl w:ilvl="7" w:tplc="30C2DD7E">
      <w:start w:val="1"/>
      <w:numFmt w:val="bullet"/>
      <w:lvlText w:val="•"/>
      <w:lvlJc w:val="left"/>
      <w:rPr>
        <w:rFonts w:hint="default"/>
      </w:rPr>
    </w:lvl>
    <w:lvl w:ilvl="8" w:tplc="ACC0C0F6">
      <w:start w:val="1"/>
      <w:numFmt w:val="bullet"/>
      <w:lvlText w:val="•"/>
      <w:lvlJc w:val="left"/>
      <w:rPr>
        <w:rFonts w:hint="default"/>
      </w:rPr>
    </w:lvl>
  </w:abstractNum>
  <w:abstractNum w:abstractNumId="27">
    <w:nsid w:val="55957A6B"/>
    <w:multiLevelType w:val="hybridMultilevel"/>
    <w:tmpl w:val="70E0B5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2652DA"/>
    <w:multiLevelType w:val="hybridMultilevel"/>
    <w:tmpl w:val="779C0140"/>
    <w:lvl w:ilvl="0" w:tplc="3B50B404">
      <w:start w:val="1"/>
      <w:numFmt w:val="bullet"/>
      <w:lvlText w:val="•"/>
      <w:lvlJc w:val="left"/>
      <w:pPr>
        <w:ind w:hanging="240"/>
      </w:pPr>
      <w:rPr>
        <w:rFonts w:ascii="Calibri" w:eastAsia="Calibri" w:hAnsi="Calibri" w:hint="default"/>
        <w:sz w:val="24"/>
        <w:szCs w:val="24"/>
      </w:rPr>
    </w:lvl>
    <w:lvl w:ilvl="1" w:tplc="860E25AA">
      <w:start w:val="1"/>
      <w:numFmt w:val="bullet"/>
      <w:lvlText w:val="•"/>
      <w:lvlJc w:val="left"/>
      <w:rPr>
        <w:rFonts w:hint="default"/>
      </w:rPr>
    </w:lvl>
    <w:lvl w:ilvl="2" w:tplc="3460B026">
      <w:start w:val="1"/>
      <w:numFmt w:val="bullet"/>
      <w:lvlText w:val="•"/>
      <w:lvlJc w:val="left"/>
      <w:rPr>
        <w:rFonts w:hint="default"/>
      </w:rPr>
    </w:lvl>
    <w:lvl w:ilvl="3" w:tplc="1EE6B026">
      <w:start w:val="1"/>
      <w:numFmt w:val="bullet"/>
      <w:lvlText w:val="•"/>
      <w:lvlJc w:val="left"/>
      <w:rPr>
        <w:rFonts w:hint="default"/>
      </w:rPr>
    </w:lvl>
    <w:lvl w:ilvl="4" w:tplc="52D6398C">
      <w:start w:val="1"/>
      <w:numFmt w:val="bullet"/>
      <w:lvlText w:val="•"/>
      <w:lvlJc w:val="left"/>
      <w:rPr>
        <w:rFonts w:hint="default"/>
      </w:rPr>
    </w:lvl>
    <w:lvl w:ilvl="5" w:tplc="1A62A846">
      <w:start w:val="1"/>
      <w:numFmt w:val="bullet"/>
      <w:lvlText w:val="•"/>
      <w:lvlJc w:val="left"/>
      <w:rPr>
        <w:rFonts w:hint="default"/>
      </w:rPr>
    </w:lvl>
    <w:lvl w:ilvl="6" w:tplc="37F29B52">
      <w:start w:val="1"/>
      <w:numFmt w:val="bullet"/>
      <w:lvlText w:val="•"/>
      <w:lvlJc w:val="left"/>
      <w:rPr>
        <w:rFonts w:hint="default"/>
      </w:rPr>
    </w:lvl>
    <w:lvl w:ilvl="7" w:tplc="30C2DD7E">
      <w:start w:val="1"/>
      <w:numFmt w:val="bullet"/>
      <w:lvlText w:val="•"/>
      <w:lvlJc w:val="left"/>
      <w:rPr>
        <w:rFonts w:hint="default"/>
      </w:rPr>
    </w:lvl>
    <w:lvl w:ilvl="8" w:tplc="ACC0C0F6">
      <w:start w:val="1"/>
      <w:numFmt w:val="bullet"/>
      <w:lvlText w:val="•"/>
      <w:lvlJc w:val="left"/>
      <w:rPr>
        <w:rFonts w:hint="default"/>
      </w:rPr>
    </w:lvl>
  </w:abstractNum>
  <w:abstractNum w:abstractNumId="29">
    <w:nsid w:val="5B8009BB"/>
    <w:multiLevelType w:val="hybridMultilevel"/>
    <w:tmpl w:val="E912E7F0"/>
    <w:lvl w:ilvl="0" w:tplc="81B0E15E">
      <w:start w:val="1"/>
      <w:numFmt w:val="bullet"/>
      <w:lvlText w:val="•"/>
      <w:lvlJc w:val="left"/>
      <w:pPr>
        <w:ind w:hanging="240"/>
      </w:pPr>
      <w:rPr>
        <w:rFonts w:ascii="Calibri" w:eastAsia="Calibri" w:hAnsi="Calibri" w:hint="default"/>
        <w:sz w:val="24"/>
        <w:szCs w:val="24"/>
      </w:rPr>
    </w:lvl>
    <w:lvl w:ilvl="1" w:tplc="7AAA3FAA">
      <w:start w:val="1"/>
      <w:numFmt w:val="bullet"/>
      <w:lvlText w:val="•"/>
      <w:lvlJc w:val="left"/>
      <w:rPr>
        <w:rFonts w:hint="default"/>
      </w:rPr>
    </w:lvl>
    <w:lvl w:ilvl="2" w:tplc="D208F3A8">
      <w:start w:val="1"/>
      <w:numFmt w:val="bullet"/>
      <w:lvlText w:val="•"/>
      <w:lvlJc w:val="left"/>
      <w:rPr>
        <w:rFonts w:hint="default"/>
      </w:rPr>
    </w:lvl>
    <w:lvl w:ilvl="3" w:tplc="146A7848">
      <w:start w:val="1"/>
      <w:numFmt w:val="bullet"/>
      <w:lvlText w:val="•"/>
      <w:lvlJc w:val="left"/>
      <w:rPr>
        <w:rFonts w:hint="default"/>
      </w:rPr>
    </w:lvl>
    <w:lvl w:ilvl="4" w:tplc="DF38ED4E">
      <w:start w:val="1"/>
      <w:numFmt w:val="bullet"/>
      <w:lvlText w:val="•"/>
      <w:lvlJc w:val="left"/>
      <w:rPr>
        <w:rFonts w:hint="default"/>
      </w:rPr>
    </w:lvl>
    <w:lvl w:ilvl="5" w:tplc="83D61932">
      <w:start w:val="1"/>
      <w:numFmt w:val="bullet"/>
      <w:lvlText w:val="•"/>
      <w:lvlJc w:val="left"/>
      <w:rPr>
        <w:rFonts w:hint="default"/>
      </w:rPr>
    </w:lvl>
    <w:lvl w:ilvl="6" w:tplc="F7E483DE">
      <w:start w:val="1"/>
      <w:numFmt w:val="bullet"/>
      <w:lvlText w:val="•"/>
      <w:lvlJc w:val="left"/>
      <w:rPr>
        <w:rFonts w:hint="default"/>
      </w:rPr>
    </w:lvl>
    <w:lvl w:ilvl="7" w:tplc="7DE4F342">
      <w:start w:val="1"/>
      <w:numFmt w:val="bullet"/>
      <w:lvlText w:val="•"/>
      <w:lvlJc w:val="left"/>
      <w:rPr>
        <w:rFonts w:hint="default"/>
      </w:rPr>
    </w:lvl>
    <w:lvl w:ilvl="8" w:tplc="AA68068E">
      <w:start w:val="1"/>
      <w:numFmt w:val="bullet"/>
      <w:lvlText w:val="•"/>
      <w:lvlJc w:val="left"/>
      <w:rPr>
        <w:rFonts w:hint="default"/>
      </w:rPr>
    </w:lvl>
  </w:abstractNum>
  <w:abstractNum w:abstractNumId="30">
    <w:nsid w:val="634818FE"/>
    <w:multiLevelType w:val="hybridMultilevel"/>
    <w:tmpl w:val="05CA547C"/>
    <w:lvl w:ilvl="0" w:tplc="AA562962">
      <w:start w:val="1"/>
      <w:numFmt w:val="bullet"/>
      <w:lvlText w:val="•"/>
      <w:lvlJc w:val="left"/>
      <w:pPr>
        <w:ind w:hanging="240"/>
      </w:pPr>
      <w:rPr>
        <w:rFonts w:ascii="Calibri" w:eastAsia="Calibri" w:hAnsi="Calibri" w:hint="default"/>
        <w:sz w:val="24"/>
        <w:szCs w:val="24"/>
      </w:rPr>
    </w:lvl>
    <w:lvl w:ilvl="1" w:tplc="2160DE88">
      <w:start w:val="1"/>
      <w:numFmt w:val="bullet"/>
      <w:lvlText w:val="•"/>
      <w:lvlJc w:val="left"/>
      <w:rPr>
        <w:rFonts w:hint="default"/>
      </w:rPr>
    </w:lvl>
    <w:lvl w:ilvl="2" w:tplc="BD2017EE">
      <w:start w:val="1"/>
      <w:numFmt w:val="bullet"/>
      <w:lvlText w:val="•"/>
      <w:lvlJc w:val="left"/>
      <w:rPr>
        <w:rFonts w:hint="default"/>
      </w:rPr>
    </w:lvl>
    <w:lvl w:ilvl="3" w:tplc="6D4C81D6">
      <w:start w:val="1"/>
      <w:numFmt w:val="bullet"/>
      <w:lvlText w:val="•"/>
      <w:lvlJc w:val="left"/>
      <w:rPr>
        <w:rFonts w:hint="default"/>
      </w:rPr>
    </w:lvl>
    <w:lvl w:ilvl="4" w:tplc="86666996">
      <w:start w:val="1"/>
      <w:numFmt w:val="bullet"/>
      <w:lvlText w:val="•"/>
      <w:lvlJc w:val="left"/>
      <w:rPr>
        <w:rFonts w:hint="default"/>
      </w:rPr>
    </w:lvl>
    <w:lvl w:ilvl="5" w:tplc="0588B234">
      <w:start w:val="1"/>
      <w:numFmt w:val="bullet"/>
      <w:lvlText w:val="•"/>
      <w:lvlJc w:val="left"/>
      <w:rPr>
        <w:rFonts w:hint="default"/>
      </w:rPr>
    </w:lvl>
    <w:lvl w:ilvl="6" w:tplc="EDF0BCA8">
      <w:start w:val="1"/>
      <w:numFmt w:val="bullet"/>
      <w:lvlText w:val="•"/>
      <w:lvlJc w:val="left"/>
      <w:rPr>
        <w:rFonts w:hint="default"/>
      </w:rPr>
    </w:lvl>
    <w:lvl w:ilvl="7" w:tplc="178CCBFA">
      <w:start w:val="1"/>
      <w:numFmt w:val="bullet"/>
      <w:lvlText w:val="•"/>
      <w:lvlJc w:val="left"/>
      <w:rPr>
        <w:rFonts w:hint="default"/>
      </w:rPr>
    </w:lvl>
    <w:lvl w:ilvl="8" w:tplc="CB74B9AC">
      <w:start w:val="1"/>
      <w:numFmt w:val="bullet"/>
      <w:lvlText w:val="•"/>
      <w:lvlJc w:val="left"/>
      <w:rPr>
        <w:rFonts w:hint="default"/>
      </w:rPr>
    </w:lvl>
  </w:abstractNum>
  <w:abstractNum w:abstractNumId="31">
    <w:nsid w:val="67C66380"/>
    <w:multiLevelType w:val="hybridMultilevel"/>
    <w:tmpl w:val="004CB168"/>
    <w:lvl w:ilvl="0" w:tplc="5456F050">
      <w:start w:val="1"/>
      <w:numFmt w:val="bullet"/>
      <w:lvlText w:val="•"/>
      <w:lvlJc w:val="left"/>
      <w:pPr>
        <w:ind w:hanging="240"/>
      </w:pPr>
      <w:rPr>
        <w:rFonts w:ascii="Calibri" w:eastAsia="Calibri" w:hAnsi="Calibri" w:hint="default"/>
        <w:sz w:val="24"/>
        <w:szCs w:val="24"/>
      </w:rPr>
    </w:lvl>
    <w:lvl w:ilvl="1" w:tplc="CAF8452E">
      <w:start w:val="1"/>
      <w:numFmt w:val="bullet"/>
      <w:lvlText w:val="•"/>
      <w:lvlJc w:val="left"/>
      <w:rPr>
        <w:rFonts w:hint="default"/>
      </w:rPr>
    </w:lvl>
    <w:lvl w:ilvl="2" w:tplc="51906F1E">
      <w:start w:val="1"/>
      <w:numFmt w:val="bullet"/>
      <w:lvlText w:val="•"/>
      <w:lvlJc w:val="left"/>
      <w:rPr>
        <w:rFonts w:hint="default"/>
      </w:rPr>
    </w:lvl>
    <w:lvl w:ilvl="3" w:tplc="52D4DEA6">
      <w:start w:val="1"/>
      <w:numFmt w:val="bullet"/>
      <w:lvlText w:val="•"/>
      <w:lvlJc w:val="left"/>
      <w:rPr>
        <w:rFonts w:hint="default"/>
      </w:rPr>
    </w:lvl>
    <w:lvl w:ilvl="4" w:tplc="48D2F52E">
      <w:start w:val="1"/>
      <w:numFmt w:val="bullet"/>
      <w:lvlText w:val="•"/>
      <w:lvlJc w:val="left"/>
      <w:rPr>
        <w:rFonts w:hint="default"/>
      </w:rPr>
    </w:lvl>
    <w:lvl w:ilvl="5" w:tplc="A0AC8DDA">
      <w:start w:val="1"/>
      <w:numFmt w:val="bullet"/>
      <w:lvlText w:val="•"/>
      <w:lvlJc w:val="left"/>
      <w:rPr>
        <w:rFonts w:hint="default"/>
      </w:rPr>
    </w:lvl>
    <w:lvl w:ilvl="6" w:tplc="86C6EB82">
      <w:start w:val="1"/>
      <w:numFmt w:val="bullet"/>
      <w:lvlText w:val="•"/>
      <w:lvlJc w:val="left"/>
      <w:rPr>
        <w:rFonts w:hint="default"/>
      </w:rPr>
    </w:lvl>
    <w:lvl w:ilvl="7" w:tplc="6F128C5E">
      <w:start w:val="1"/>
      <w:numFmt w:val="bullet"/>
      <w:lvlText w:val="•"/>
      <w:lvlJc w:val="left"/>
      <w:rPr>
        <w:rFonts w:hint="default"/>
      </w:rPr>
    </w:lvl>
    <w:lvl w:ilvl="8" w:tplc="9D5C69DA">
      <w:start w:val="1"/>
      <w:numFmt w:val="bullet"/>
      <w:lvlText w:val="•"/>
      <w:lvlJc w:val="left"/>
      <w:rPr>
        <w:rFonts w:hint="default"/>
      </w:rPr>
    </w:lvl>
  </w:abstractNum>
  <w:abstractNum w:abstractNumId="32">
    <w:nsid w:val="71F2336C"/>
    <w:multiLevelType w:val="hybridMultilevel"/>
    <w:tmpl w:val="C28278FC"/>
    <w:lvl w:ilvl="0" w:tplc="F14E0876">
      <w:start w:val="1"/>
      <w:numFmt w:val="bullet"/>
      <w:lvlText w:val="•"/>
      <w:lvlJc w:val="left"/>
      <w:pPr>
        <w:ind w:hanging="240"/>
      </w:pPr>
      <w:rPr>
        <w:rFonts w:ascii="Calibri" w:eastAsia="Calibri" w:hAnsi="Calibri" w:hint="default"/>
        <w:sz w:val="24"/>
        <w:szCs w:val="24"/>
      </w:rPr>
    </w:lvl>
    <w:lvl w:ilvl="1" w:tplc="DA4C44C2">
      <w:start w:val="1"/>
      <w:numFmt w:val="bullet"/>
      <w:lvlText w:val="•"/>
      <w:lvlJc w:val="left"/>
      <w:pPr>
        <w:ind w:hanging="240"/>
      </w:pPr>
      <w:rPr>
        <w:rFonts w:ascii="Calibri" w:eastAsia="Calibri" w:hAnsi="Calibri" w:hint="default"/>
        <w:sz w:val="24"/>
        <w:szCs w:val="24"/>
      </w:rPr>
    </w:lvl>
    <w:lvl w:ilvl="2" w:tplc="3D28946C">
      <w:start w:val="1"/>
      <w:numFmt w:val="bullet"/>
      <w:lvlText w:val="•"/>
      <w:lvlJc w:val="left"/>
      <w:rPr>
        <w:rFonts w:hint="default"/>
      </w:rPr>
    </w:lvl>
    <w:lvl w:ilvl="3" w:tplc="8D4CFF82">
      <w:start w:val="1"/>
      <w:numFmt w:val="bullet"/>
      <w:lvlText w:val="•"/>
      <w:lvlJc w:val="left"/>
      <w:rPr>
        <w:rFonts w:hint="default"/>
      </w:rPr>
    </w:lvl>
    <w:lvl w:ilvl="4" w:tplc="B3D69A30">
      <w:start w:val="1"/>
      <w:numFmt w:val="bullet"/>
      <w:lvlText w:val="•"/>
      <w:lvlJc w:val="left"/>
      <w:rPr>
        <w:rFonts w:hint="default"/>
      </w:rPr>
    </w:lvl>
    <w:lvl w:ilvl="5" w:tplc="AFE0B45E">
      <w:start w:val="1"/>
      <w:numFmt w:val="bullet"/>
      <w:lvlText w:val="•"/>
      <w:lvlJc w:val="left"/>
      <w:rPr>
        <w:rFonts w:hint="default"/>
      </w:rPr>
    </w:lvl>
    <w:lvl w:ilvl="6" w:tplc="0F7C849A">
      <w:start w:val="1"/>
      <w:numFmt w:val="bullet"/>
      <w:lvlText w:val="•"/>
      <w:lvlJc w:val="left"/>
      <w:rPr>
        <w:rFonts w:hint="default"/>
      </w:rPr>
    </w:lvl>
    <w:lvl w:ilvl="7" w:tplc="65F0398E">
      <w:start w:val="1"/>
      <w:numFmt w:val="bullet"/>
      <w:lvlText w:val="•"/>
      <w:lvlJc w:val="left"/>
      <w:rPr>
        <w:rFonts w:hint="default"/>
      </w:rPr>
    </w:lvl>
    <w:lvl w:ilvl="8" w:tplc="6C6E1364">
      <w:start w:val="1"/>
      <w:numFmt w:val="bullet"/>
      <w:lvlText w:val="•"/>
      <w:lvlJc w:val="left"/>
      <w:rPr>
        <w:rFonts w:hint="default"/>
      </w:rPr>
    </w:lvl>
  </w:abstractNum>
  <w:abstractNum w:abstractNumId="33">
    <w:nsid w:val="7393119F"/>
    <w:multiLevelType w:val="hybridMultilevel"/>
    <w:tmpl w:val="64125F6E"/>
    <w:lvl w:ilvl="0" w:tplc="53344AB8">
      <w:start w:val="1"/>
      <w:numFmt w:val="bullet"/>
      <w:lvlText w:val="•"/>
      <w:lvlJc w:val="left"/>
      <w:pPr>
        <w:ind w:hanging="240"/>
      </w:pPr>
      <w:rPr>
        <w:rFonts w:ascii="Calibri" w:eastAsia="Calibri" w:hAnsi="Calibri" w:hint="default"/>
        <w:sz w:val="24"/>
        <w:szCs w:val="24"/>
      </w:rPr>
    </w:lvl>
    <w:lvl w:ilvl="1" w:tplc="CCD45E30">
      <w:start w:val="1"/>
      <w:numFmt w:val="bullet"/>
      <w:lvlText w:val="•"/>
      <w:lvlJc w:val="left"/>
      <w:rPr>
        <w:rFonts w:hint="default"/>
      </w:rPr>
    </w:lvl>
    <w:lvl w:ilvl="2" w:tplc="BD48F89C">
      <w:start w:val="1"/>
      <w:numFmt w:val="bullet"/>
      <w:lvlText w:val="•"/>
      <w:lvlJc w:val="left"/>
      <w:rPr>
        <w:rFonts w:hint="default"/>
      </w:rPr>
    </w:lvl>
    <w:lvl w:ilvl="3" w:tplc="103C0C6A">
      <w:start w:val="1"/>
      <w:numFmt w:val="bullet"/>
      <w:lvlText w:val="•"/>
      <w:lvlJc w:val="left"/>
      <w:rPr>
        <w:rFonts w:hint="default"/>
      </w:rPr>
    </w:lvl>
    <w:lvl w:ilvl="4" w:tplc="91C2387E">
      <w:start w:val="1"/>
      <w:numFmt w:val="bullet"/>
      <w:lvlText w:val="•"/>
      <w:lvlJc w:val="left"/>
      <w:rPr>
        <w:rFonts w:hint="default"/>
      </w:rPr>
    </w:lvl>
    <w:lvl w:ilvl="5" w:tplc="866EA95C">
      <w:start w:val="1"/>
      <w:numFmt w:val="bullet"/>
      <w:lvlText w:val="•"/>
      <w:lvlJc w:val="left"/>
      <w:rPr>
        <w:rFonts w:hint="default"/>
      </w:rPr>
    </w:lvl>
    <w:lvl w:ilvl="6" w:tplc="E25EC5AA">
      <w:start w:val="1"/>
      <w:numFmt w:val="bullet"/>
      <w:lvlText w:val="•"/>
      <w:lvlJc w:val="left"/>
      <w:rPr>
        <w:rFonts w:hint="default"/>
      </w:rPr>
    </w:lvl>
    <w:lvl w:ilvl="7" w:tplc="B49C4200">
      <w:start w:val="1"/>
      <w:numFmt w:val="bullet"/>
      <w:lvlText w:val="•"/>
      <w:lvlJc w:val="left"/>
      <w:rPr>
        <w:rFonts w:hint="default"/>
      </w:rPr>
    </w:lvl>
    <w:lvl w:ilvl="8" w:tplc="6308BB82">
      <w:start w:val="1"/>
      <w:numFmt w:val="bullet"/>
      <w:lvlText w:val="•"/>
      <w:lvlJc w:val="left"/>
      <w:rPr>
        <w:rFonts w:hint="default"/>
      </w:rPr>
    </w:lvl>
  </w:abstractNum>
  <w:abstractNum w:abstractNumId="34">
    <w:nsid w:val="767402A8"/>
    <w:multiLevelType w:val="hybridMultilevel"/>
    <w:tmpl w:val="0870F322"/>
    <w:lvl w:ilvl="0" w:tplc="4B4AED3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103B3C"/>
    <w:multiLevelType w:val="hybridMultilevel"/>
    <w:tmpl w:val="631EFB72"/>
    <w:lvl w:ilvl="0" w:tplc="E5BCDAB4">
      <w:start w:val="1"/>
      <w:numFmt w:val="bullet"/>
      <w:lvlText w:val="•"/>
      <w:lvlJc w:val="left"/>
      <w:pPr>
        <w:ind w:hanging="240"/>
      </w:pPr>
      <w:rPr>
        <w:rFonts w:ascii="Calibri" w:eastAsia="Calibri" w:hAnsi="Calibri" w:hint="default"/>
        <w:sz w:val="24"/>
        <w:szCs w:val="24"/>
      </w:rPr>
    </w:lvl>
    <w:lvl w:ilvl="1" w:tplc="AA528074">
      <w:start w:val="1"/>
      <w:numFmt w:val="bullet"/>
      <w:lvlText w:val="•"/>
      <w:lvlJc w:val="left"/>
      <w:rPr>
        <w:rFonts w:hint="default"/>
      </w:rPr>
    </w:lvl>
    <w:lvl w:ilvl="2" w:tplc="6338EA18">
      <w:start w:val="1"/>
      <w:numFmt w:val="bullet"/>
      <w:lvlText w:val="•"/>
      <w:lvlJc w:val="left"/>
      <w:rPr>
        <w:rFonts w:hint="default"/>
      </w:rPr>
    </w:lvl>
    <w:lvl w:ilvl="3" w:tplc="6002C478">
      <w:start w:val="1"/>
      <w:numFmt w:val="bullet"/>
      <w:lvlText w:val="•"/>
      <w:lvlJc w:val="left"/>
      <w:rPr>
        <w:rFonts w:hint="default"/>
      </w:rPr>
    </w:lvl>
    <w:lvl w:ilvl="4" w:tplc="EBE0A198">
      <w:start w:val="1"/>
      <w:numFmt w:val="bullet"/>
      <w:lvlText w:val="•"/>
      <w:lvlJc w:val="left"/>
      <w:rPr>
        <w:rFonts w:hint="default"/>
      </w:rPr>
    </w:lvl>
    <w:lvl w:ilvl="5" w:tplc="C6EE290E">
      <w:start w:val="1"/>
      <w:numFmt w:val="bullet"/>
      <w:lvlText w:val="•"/>
      <w:lvlJc w:val="left"/>
      <w:rPr>
        <w:rFonts w:hint="default"/>
      </w:rPr>
    </w:lvl>
    <w:lvl w:ilvl="6" w:tplc="44D867FA">
      <w:start w:val="1"/>
      <w:numFmt w:val="bullet"/>
      <w:lvlText w:val="•"/>
      <w:lvlJc w:val="left"/>
      <w:rPr>
        <w:rFonts w:hint="default"/>
      </w:rPr>
    </w:lvl>
    <w:lvl w:ilvl="7" w:tplc="44BEC15A">
      <w:start w:val="1"/>
      <w:numFmt w:val="bullet"/>
      <w:lvlText w:val="•"/>
      <w:lvlJc w:val="left"/>
      <w:rPr>
        <w:rFonts w:hint="default"/>
      </w:rPr>
    </w:lvl>
    <w:lvl w:ilvl="8" w:tplc="52D2DCF2">
      <w:start w:val="1"/>
      <w:numFmt w:val="bullet"/>
      <w:lvlText w:val="•"/>
      <w:lvlJc w:val="left"/>
      <w:rPr>
        <w:rFonts w:hint="default"/>
      </w:rPr>
    </w:lvl>
  </w:abstractNum>
  <w:abstractNum w:abstractNumId="36">
    <w:nsid w:val="7A88745F"/>
    <w:multiLevelType w:val="hybridMultilevel"/>
    <w:tmpl w:val="7C262996"/>
    <w:lvl w:ilvl="0" w:tplc="C62C2BCC">
      <w:start w:val="1"/>
      <w:numFmt w:val="bullet"/>
      <w:lvlText w:val="•"/>
      <w:lvlJc w:val="left"/>
      <w:pPr>
        <w:ind w:hanging="240"/>
      </w:pPr>
      <w:rPr>
        <w:rFonts w:ascii="Calibri" w:eastAsia="Calibri" w:hAnsi="Calibri" w:hint="default"/>
        <w:sz w:val="24"/>
        <w:szCs w:val="24"/>
      </w:rPr>
    </w:lvl>
    <w:lvl w:ilvl="1" w:tplc="9FAAD956">
      <w:start w:val="1"/>
      <w:numFmt w:val="bullet"/>
      <w:lvlText w:val="•"/>
      <w:lvlJc w:val="left"/>
      <w:rPr>
        <w:rFonts w:hint="default"/>
      </w:rPr>
    </w:lvl>
    <w:lvl w:ilvl="2" w:tplc="32A688F4">
      <w:start w:val="1"/>
      <w:numFmt w:val="bullet"/>
      <w:lvlText w:val="•"/>
      <w:lvlJc w:val="left"/>
      <w:rPr>
        <w:rFonts w:hint="default"/>
      </w:rPr>
    </w:lvl>
    <w:lvl w:ilvl="3" w:tplc="79D42FE2">
      <w:start w:val="1"/>
      <w:numFmt w:val="bullet"/>
      <w:lvlText w:val="•"/>
      <w:lvlJc w:val="left"/>
      <w:rPr>
        <w:rFonts w:hint="default"/>
      </w:rPr>
    </w:lvl>
    <w:lvl w:ilvl="4" w:tplc="61B01DB6">
      <w:start w:val="1"/>
      <w:numFmt w:val="bullet"/>
      <w:lvlText w:val="•"/>
      <w:lvlJc w:val="left"/>
      <w:rPr>
        <w:rFonts w:hint="default"/>
      </w:rPr>
    </w:lvl>
    <w:lvl w:ilvl="5" w:tplc="527A86AE">
      <w:start w:val="1"/>
      <w:numFmt w:val="bullet"/>
      <w:lvlText w:val="•"/>
      <w:lvlJc w:val="left"/>
      <w:rPr>
        <w:rFonts w:hint="default"/>
      </w:rPr>
    </w:lvl>
    <w:lvl w:ilvl="6" w:tplc="680C3392">
      <w:start w:val="1"/>
      <w:numFmt w:val="bullet"/>
      <w:lvlText w:val="•"/>
      <w:lvlJc w:val="left"/>
      <w:rPr>
        <w:rFonts w:hint="default"/>
      </w:rPr>
    </w:lvl>
    <w:lvl w:ilvl="7" w:tplc="C554DF48">
      <w:start w:val="1"/>
      <w:numFmt w:val="bullet"/>
      <w:lvlText w:val="•"/>
      <w:lvlJc w:val="left"/>
      <w:rPr>
        <w:rFonts w:hint="default"/>
      </w:rPr>
    </w:lvl>
    <w:lvl w:ilvl="8" w:tplc="6180C02C">
      <w:start w:val="1"/>
      <w:numFmt w:val="bullet"/>
      <w:lvlText w:val="•"/>
      <w:lvlJc w:val="left"/>
      <w:rPr>
        <w:rFonts w:hint="default"/>
      </w:rPr>
    </w:lvl>
  </w:abstractNum>
  <w:abstractNum w:abstractNumId="37">
    <w:nsid w:val="7C6C7F36"/>
    <w:multiLevelType w:val="hybridMultilevel"/>
    <w:tmpl w:val="65FE4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7C7B2D"/>
    <w:multiLevelType w:val="hybridMultilevel"/>
    <w:tmpl w:val="71FE7DE6"/>
    <w:lvl w:ilvl="0" w:tplc="4B4AED30">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9">
    <w:nsid w:val="7E81732F"/>
    <w:multiLevelType w:val="hybridMultilevel"/>
    <w:tmpl w:val="65B43C9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
  </w:num>
  <w:num w:numId="2">
    <w:abstractNumId w:val="18"/>
  </w:num>
  <w:num w:numId="3">
    <w:abstractNumId w:val="5"/>
  </w:num>
  <w:num w:numId="4">
    <w:abstractNumId w:val="4"/>
  </w:num>
  <w:num w:numId="5">
    <w:abstractNumId w:val="15"/>
  </w:num>
  <w:num w:numId="6">
    <w:abstractNumId w:val="39"/>
  </w:num>
  <w:num w:numId="7">
    <w:abstractNumId w:val="22"/>
  </w:num>
  <w:num w:numId="8">
    <w:abstractNumId w:val="33"/>
  </w:num>
  <w:num w:numId="9">
    <w:abstractNumId w:val="8"/>
  </w:num>
  <w:num w:numId="10">
    <w:abstractNumId w:val="24"/>
  </w:num>
  <w:num w:numId="11">
    <w:abstractNumId w:val="14"/>
  </w:num>
  <w:num w:numId="12">
    <w:abstractNumId w:val="35"/>
  </w:num>
  <w:num w:numId="13">
    <w:abstractNumId w:val="19"/>
  </w:num>
  <w:num w:numId="14">
    <w:abstractNumId w:val="6"/>
  </w:num>
  <w:num w:numId="15">
    <w:abstractNumId w:val="20"/>
  </w:num>
  <w:num w:numId="16">
    <w:abstractNumId w:val="11"/>
  </w:num>
  <w:num w:numId="17">
    <w:abstractNumId w:val="16"/>
  </w:num>
  <w:num w:numId="18">
    <w:abstractNumId w:val="31"/>
  </w:num>
  <w:num w:numId="19">
    <w:abstractNumId w:val="17"/>
  </w:num>
  <w:num w:numId="20">
    <w:abstractNumId w:val="21"/>
  </w:num>
  <w:num w:numId="21">
    <w:abstractNumId w:val="32"/>
  </w:num>
  <w:num w:numId="22">
    <w:abstractNumId w:val="27"/>
  </w:num>
  <w:num w:numId="23">
    <w:abstractNumId w:val="10"/>
  </w:num>
  <w:num w:numId="24">
    <w:abstractNumId w:val="1"/>
  </w:num>
  <w:num w:numId="25">
    <w:abstractNumId w:val="23"/>
  </w:num>
  <w:num w:numId="26">
    <w:abstractNumId w:val="29"/>
  </w:num>
  <w:num w:numId="27">
    <w:abstractNumId w:val="36"/>
  </w:num>
  <w:num w:numId="28">
    <w:abstractNumId w:val="13"/>
  </w:num>
  <w:num w:numId="29">
    <w:abstractNumId w:val="2"/>
  </w:num>
  <w:num w:numId="30">
    <w:abstractNumId w:val="30"/>
  </w:num>
  <w:num w:numId="31">
    <w:abstractNumId w:val="28"/>
  </w:num>
  <w:num w:numId="32">
    <w:abstractNumId w:val="0"/>
  </w:num>
  <w:num w:numId="33">
    <w:abstractNumId w:val="26"/>
  </w:num>
  <w:num w:numId="34">
    <w:abstractNumId w:val="9"/>
  </w:num>
  <w:num w:numId="35">
    <w:abstractNumId w:val="7"/>
  </w:num>
  <w:num w:numId="36">
    <w:abstractNumId w:val="25"/>
  </w:num>
  <w:num w:numId="37">
    <w:abstractNumId w:val="37"/>
  </w:num>
  <w:num w:numId="38">
    <w:abstractNumId w:val="12"/>
  </w:num>
  <w:num w:numId="39">
    <w:abstractNumId w:val="38"/>
  </w:num>
  <w:num w:numId="40">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E05"/>
    <w:rsid w:val="00007F83"/>
    <w:rsid w:val="000349B5"/>
    <w:rsid w:val="000A2149"/>
    <w:rsid w:val="0015234A"/>
    <w:rsid w:val="00355E0F"/>
    <w:rsid w:val="00367F98"/>
    <w:rsid w:val="003854EA"/>
    <w:rsid w:val="00423C9F"/>
    <w:rsid w:val="004C0210"/>
    <w:rsid w:val="0050110C"/>
    <w:rsid w:val="005A3939"/>
    <w:rsid w:val="00831485"/>
    <w:rsid w:val="00AA729F"/>
    <w:rsid w:val="00BB5F4D"/>
    <w:rsid w:val="00E3755B"/>
    <w:rsid w:val="00E53F31"/>
    <w:rsid w:val="00F76B91"/>
    <w:rsid w:val="00FA0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D2CE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next w:val="Normal"/>
    <w:link w:val="Heading4Char"/>
    <w:uiPriority w:val="9"/>
    <w:unhideWhenUsed/>
    <w:qFormat/>
    <w:rsid w:val="0015234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1"/>
    <w:qFormat/>
    <w:rsid w:val="005A3939"/>
    <w:pPr>
      <w:widowControl w:val="0"/>
      <w:ind w:left="100"/>
      <w:outlineLvl w:val="4"/>
    </w:pPr>
    <w:rPr>
      <w:rFonts w:ascii="Arial" w:eastAsia="Arial" w:hAnsi="Arial"/>
      <w:sz w:val="26"/>
      <w:szCs w:val="26"/>
    </w:rPr>
  </w:style>
  <w:style w:type="paragraph" w:styleId="Heading6">
    <w:name w:val="heading 6"/>
    <w:basedOn w:val="Normal"/>
    <w:next w:val="Normal"/>
    <w:link w:val="Heading6Char"/>
    <w:uiPriority w:val="1"/>
    <w:unhideWhenUsed/>
    <w:qFormat/>
    <w:rsid w:val="00007F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A0E05"/>
    <w:pPr>
      <w:ind w:left="720"/>
      <w:contextualSpacing/>
    </w:pPr>
  </w:style>
  <w:style w:type="paragraph" w:styleId="NormalWeb">
    <w:name w:val="Normal (Web)"/>
    <w:basedOn w:val="Normal"/>
    <w:uiPriority w:val="99"/>
    <w:unhideWhenUsed/>
    <w:rsid w:val="00FA0E05"/>
    <w:pPr>
      <w:spacing w:after="450" w:line="480" w:lineRule="auto"/>
    </w:pPr>
    <w:rPr>
      <w:rFonts w:ascii="Georgia" w:eastAsia="Times New Roman" w:hAnsi="Georgia" w:cs="Times New Roman"/>
      <w:sz w:val="23"/>
      <w:szCs w:val="23"/>
    </w:rPr>
  </w:style>
  <w:style w:type="paragraph" w:styleId="BodyText">
    <w:name w:val="Body Text"/>
    <w:basedOn w:val="Normal"/>
    <w:link w:val="BodyTextChar"/>
    <w:uiPriority w:val="1"/>
    <w:qFormat/>
    <w:rsid w:val="00FA0E05"/>
    <w:pPr>
      <w:widowControl w:val="0"/>
      <w:ind w:left="460"/>
    </w:pPr>
    <w:rPr>
      <w:rFonts w:ascii="Calibri" w:eastAsia="Calibri" w:hAnsi="Calibri"/>
    </w:rPr>
  </w:style>
  <w:style w:type="character" w:customStyle="1" w:styleId="BodyTextChar">
    <w:name w:val="Body Text Char"/>
    <w:basedOn w:val="DefaultParagraphFont"/>
    <w:link w:val="BodyText"/>
    <w:uiPriority w:val="1"/>
    <w:rsid w:val="00FA0E05"/>
    <w:rPr>
      <w:rFonts w:ascii="Calibri" w:eastAsia="Calibri" w:hAnsi="Calibri"/>
    </w:rPr>
  </w:style>
  <w:style w:type="paragraph" w:styleId="BalloonText">
    <w:name w:val="Balloon Text"/>
    <w:basedOn w:val="Normal"/>
    <w:link w:val="BalloonTextChar"/>
    <w:uiPriority w:val="99"/>
    <w:semiHidden/>
    <w:unhideWhenUsed/>
    <w:rsid w:val="00FA0E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0E05"/>
    <w:rPr>
      <w:rFonts w:ascii="Times New Roman" w:hAnsi="Times New Roman" w:cs="Times New Roman"/>
      <w:sz w:val="18"/>
      <w:szCs w:val="18"/>
    </w:rPr>
  </w:style>
  <w:style w:type="paragraph" w:styleId="Header">
    <w:name w:val="header"/>
    <w:basedOn w:val="Normal"/>
    <w:link w:val="HeaderChar"/>
    <w:uiPriority w:val="99"/>
    <w:unhideWhenUsed/>
    <w:rsid w:val="00FA0E05"/>
    <w:pPr>
      <w:tabs>
        <w:tab w:val="center" w:pos="4680"/>
        <w:tab w:val="right" w:pos="9360"/>
      </w:tabs>
    </w:pPr>
  </w:style>
  <w:style w:type="character" w:customStyle="1" w:styleId="HeaderChar">
    <w:name w:val="Header Char"/>
    <w:basedOn w:val="DefaultParagraphFont"/>
    <w:link w:val="Header"/>
    <w:uiPriority w:val="99"/>
    <w:rsid w:val="00FA0E05"/>
  </w:style>
  <w:style w:type="paragraph" w:styleId="Footer">
    <w:name w:val="footer"/>
    <w:basedOn w:val="Normal"/>
    <w:link w:val="FooterChar"/>
    <w:uiPriority w:val="99"/>
    <w:unhideWhenUsed/>
    <w:rsid w:val="00FA0E05"/>
    <w:pPr>
      <w:tabs>
        <w:tab w:val="center" w:pos="4680"/>
        <w:tab w:val="right" w:pos="9360"/>
      </w:tabs>
    </w:pPr>
  </w:style>
  <w:style w:type="character" w:customStyle="1" w:styleId="FooterChar">
    <w:name w:val="Footer Char"/>
    <w:basedOn w:val="DefaultParagraphFont"/>
    <w:link w:val="Footer"/>
    <w:uiPriority w:val="99"/>
    <w:rsid w:val="00FA0E05"/>
  </w:style>
  <w:style w:type="character" w:styleId="Hyperlink">
    <w:name w:val="Hyperlink"/>
    <w:basedOn w:val="DefaultParagraphFont"/>
    <w:uiPriority w:val="99"/>
    <w:unhideWhenUsed/>
    <w:rsid w:val="005A3939"/>
    <w:rPr>
      <w:color w:val="0563C1" w:themeColor="hyperlink"/>
      <w:u w:val="single"/>
    </w:rPr>
  </w:style>
  <w:style w:type="character" w:customStyle="1" w:styleId="Heading5Char">
    <w:name w:val="Heading 5 Char"/>
    <w:basedOn w:val="DefaultParagraphFont"/>
    <w:link w:val="Heading5"/>
    <w:uiPriority w:val="1"/>
    <w:rsid w:val="005A3939"/>
    <w:rPr>
      <w:rFonts w:ascii="Arial" w:eastAsia="Arial" w:hAnsi="Arial"/>
      <w:sz w:val="26"/>
      <w:szCs w:val="26"/>
    </w:rPr>
  </w:style>
  <w:style w:type="character" w:customStyle="1" w:styleId="Heading4Char">
    <w:name w:val="Heading 4 Char"/>
    <w:basedOn w:val="DefaultParagraphFont"/>
    <w:link w:val="Heading4"/>
    <w:uiPriority w:val="9"/>
    <w:rsid w:val="0015234A"/>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0A2149"/>
    <w:rPr>
      <w:sz w:val="16"/>
      <w:szCs w:val="16"/>
    </w:rPr>
  </w:style>
  <w:style w:type="paragraph" w:styleId="CommentText">
    <w:name w:val="annotation text"/>
    <w:basedOn w:val="Normal"/>
    <w:link w:val="CommentTextChar"/>
    <w:uiPriority w:val="99"/>
    <w:unhideWhenUsed/>
    <w:rsid w:val="000A2149"/>
    <w:pPr>
      <w:widowControl w:val="0"/>
    </w:pPr>
    <w:rPr>
      <w:sz w:val="20"/>
      <w:szCs w:val="20"/>
    </w:rPr>
  </w:style>
  <w:style w:type="character" w:customStyle="1" w:styleId="CommentTextChar">
    <w:name w:val="Comment Text Char"/>
    <w:basedOn w:val="DefaultParagraphFont"/>
    <w:link w:val="CommentText"/>
    <w:uiPriority w:val="99"/>
    <w:rsid w:val="000A2149"/>
    <w:rPr>
      <w:sz w:val="20"/>
      <w:szCs w:val="20"/>
    </w:rPr>
  </w:style>
  <w:style w:type="character" w:styleId="Strong">
    <w:name w:val="Strong"/>
    <w:basedOn w:val="DefaultParagraphFont"/>
    <w:uiPriority w:val="22"/>
    <w:qFormat/>
    <w:rsid w:val="0050110C"/>
    <w:rPr>
      <w:b/>
      <w:bCs/>
    </w:rPr>
  </w:style>
  <w:style w:type="character" w:styleId="FollowedHyperlink">
    <w:name w:val="FollowedHyperlink"/>
    <w:basedOn w:val="DefaultParagraphFont"/>
    <w:uiPriority w:val="99"/>
    <w:semiHidden/>
    <w:unhideWhenUsed/>
    <w:rsid w:val="0050110C"/>
    <w:rPr>
      <w:color w:val="954F72" w:themeColor="followedHyperlink"/>
      <w:u w:val="single"/>
    </w:rPr>
  </w:style>
  <w:style w:type="character" w:customStyle="1" w:styleId="Heading6Char">
    <w:name w:val="Heading 6 Char"/>
    <w:basedOn w:val="DefaultParagraphFont"/>
    <w:link w:val="Heading6"/>
    <w:uiPriority w:val="1"/>
    <w:rsid w:val="00007F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nchh.org/LinkClick.aspx?link=464&amp;tabid=463" TargetMode="External"/><Relationship Id="rId8" Type="http://schemas.openxmlformats.org/officeDocument/2006/relationships/hyperlink" Target="http://www.nchh.org/LinkClick.aspx?link=472&amp;tabid=463" TargetMode="External"/><Relationship Id="rId9" Type="http://schemas.openxmlformats.org/officeDocument/2006/relationships/hyperlink" Target="http://www.nchh.org/LinkClick.aspx?link=465&amp;tabid=463" TargetMode="External"/><Relationship Id="rId10" Type="http://schemas.openxmlformats.org/officeDocument/2006/relationships/hyperlink" Target="http://www.nchh.org/LinkClick.aspx?link=467&amp;tabid=463" TargetMode="External"/><Relationship Id="rId11" Type="http://schemas.openxmlformats.org/officeDocument/2006/relationships/hyperlink" Target="http://www.nchh.org/LinkClick.aspx?link=474&amp;tabid=463" TargetMode="External"/><Relationship Id="rId12" Type="http://schemas.openxmlformats.org/officeDocument/2006/relationships/image" Target="media/image1.jpg"/><Relationship Id="rId13" Type="http://schemas.openxmlformats.org/officeDocument/2006/relationships/hyperlink" Target="http://www.hud.gov/healthyhomes" TargetMode="External"/><Relationship Id="rId14" Type="http://schemas.openxmlformats.org/officeDocument/2006/relationships/hyperlink" Target="http://www.nchh.org" TargetMode="External"/><Relationship Id="rId15" Type="http://schemas.openxmlformats.org/officeDocument/2006/relationships/image" Target="media/image2.emf"/><Relationship Id="rId16" Type="http://schemas.openxmlformats.org/officeDocument/2006/relationships/hyperlink" Target="https://www.epa.gov/lead/renovation-repair-and-painting-program" TargetMode="External"/><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30" Type="http://schemas.openxmlformats.org/officeDocument/2006/relationships/image" Target="media/image12.emf"/><Relationship Id="rId31" Type="http://schemas.openxmlformats.org/officeDocument/2006/relationships/hyperlink" Target="http://www.npic.orst.edu/" TargetMode="External"/><Relationship Id="rId32" Type="http://schemas.openxmlformats.org/officeDocument/2006/relationships/hyperlink" Target="http://www.npic.orst.edu/" TargetMode="External"/><Relationship Id="rId33" Type="http://schemas.openxmlformats.org/officeDocument/2006/relationships/image" Target="media/image13.emf"/><Relationship Id="rId34" Type="http://schemas.openxmlformats.org/officeDocument/2006/relationships/footer" Target="footer4.xml"/><Relationship Id="rId35" Type="http://schemas.openxmlformats.org/officeDocument/2006/relationships/image" Target="media/image14.emf"/><Relationship Id="rId36" Type="http://schemas.openxmlformats.org/officeDocument/2006/relationships/image" Target="media/image15.emf"/><Relationship Id="rId37" Type="http://schemas.openxmlformats.org/officeDocument/2006/relationships/hyperlink" Target="http://www.energy.gov/energysaver" TargetMode="External"/><Relationship Id="rId38" Type="http://schemas.openxmlformats.org/officeDocument/2006/relationships/hyperlink" Target="http://www.epa.gov/asbestos" TargetMode="External"/><Relationship Id="rId39" Type="http://schemas.openxmlformats.org/officeDocument/2006/relationships/hyperlink" Target="http://www.healthyhomespartnership.net" TargetMode="External"/><Relationship Id="rId50" Type="http://schemas.openxmlformats.org/officeDocument/2006/relationships/hyperlink" Target="http://www.nchh.org/" TargetMode="External"/><Relationship Id="rId51" Type="http://schemas.openxmlformats.org/officeDocument/2006/relationships/hyperlink" Target="http://www.cehn.org/" TargetMode="External"/><Relationship Id="rId52" Type="http://schemas.openxmlformats.org/officeDocument/2006/relationships/hyperlink" Target="http://www.nsc.org/" TargetMode="External"/><Relationship Id="rId53" Type="http://schemas.openxmlformats.org/officeDocument/2006/relationships/hyperlink" Target="http://www.aoec.org/pehsu.htm" TargetMode="External"/><Relationship Id="rId54" Type="http://schemas.openxmlformats.org/officeDocument/2006/relationships/hyperlink" Target="http://www.cdc.gov/" TargetMode="External"/><Relationship Id="rId55" Type="http://schemas.openxmlformats.org/officeDocument/2006/relationships/hyperlink" Target="http://www.cpsc.gov/" TargetMode="External"/><Relationship Id="rId56" Type="http://schemas.openxmlformats.org/officeDocument/2006/relationships/hyperlink" Target="http://www.energy.gov/" TargetMode="External"/><Relationship Id="rId57" Type="http://schemas.openxmlformats.org/officeDocument/2006/relationships/hyperlink" Target="http://www.hud.gov/lead" TargetMode="External"/><Relationship Id="rId58" Type="http://schemas.openxmlformats.org/officeDocument/2006/relationships/hyperlink" Target="http://www.epa.gov/lead" TargetMode="External"/><Relationship Id="rId59" Type="http://schemas.openxmlformats.org/officeDocument/2006/relationships/hyperlink" Target="http://www.epa.gov/drink" TargetMode="External"/><Relationship Id="rId70" Type="http://schemas.openxmlformats.org/officeDocument/2006/relationships/hyperlink" Target="http://www.cpsc.gov/co" TargetMode="External"/><Relationship Id="rId71" Type="http://schemas.openxmlformats.org/officeDocument/2006/relationships/hyperlink" Target="http://www.epa.gov/radon" TargetMode="External"/><Relationship Id="rId72" Type="http://schemas.openxmlformats.org/officeDocument/2006/relationships/hyperlink" Target="http://www.epa.gov/radon/whereyoulive.html" TargetMode="External"/><Relationship Id="rId73" Type="http://schemas.openxmlformats.org/officeDocument/2006/relationships/hyperlink" Target="http://www.sosradon.org" TargetMode="External"/><Relationship Id="rId74" Type="http://schemas.openxmlformats.org/officeDocument/2006/relationships/hyperlink" Target="http://www.epa.gov/drink" TargetMode="External"/><Relationship Id="rId75" Type="http://schemas.openxmlformats.org/officeDocument/2006/relationships/hyperlink" Target="http://www.cdc.gov/healthywater/drinking" TargetMode="External"/><Relationship Id="rId76" Type="http://schemas.openxmlformats.org/officeDocument/2006/relationships/hyperlink" Target="http://www.epa.gov/pesticides/regulating/labels/consumer-labeling.htm" TargetMode="External"/><Relationship Id="rId77" Type="http://schemas.openxmlformats.org/officeDocument/2006/relationships/hyperlink" Target="http://www.householdproducts.nlm.nih.gov/" TargetMode="External"/><Relationship Id="rId78" Type="http://schemas.openxmlformats.org/officeDocument/2006/relationships/hyperlink" Target="http://www.epa.gov/bedbugs" TargetMode="External"/><Relationship Id="rId79" Type="http://schemas.openxmlformats.org/officeDocument/2006/relationships/hyperlink" Target="http://www.epa.gov/pesticides/controlling" TargetMode="External"/><Relationship Id="rId20" Type="http://schemas.openxmlformats.org/officeDocument/2006/relationships/image" Target="media/image6.emf"/><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oter" Target="footer3.xml"/><Relationship Id="rId24" Type="http://schemas.openxmlformats.org/officeDocument/2006/relationships/image" Target="media/image7.emf"/><Relationship Id="rId25" Type="http://schemas.openxmlformats.org/officeDocument/2006/relationships/image" Target="media/image8.jpeg"/><Relationship Id="rId26" Type="http://schemas.openxmlformats.org/officeDocument/2006/relationships/hyperlink" Target="http://www.nifa.usda.gov/extension" TargetMode="External"/><Relationship Id="rId27" Type="http://schemas.openxmlformats.org/officeDocument/2006/relationships/image" Target="media/image9.emf"/><Relationship Id="rId28" Type="http://schemas.openxmlformats.org/officeDocument/2006/relationships/image" Target="media/image10.emf"/><Relationship Id="rId29" Type="http://schemas.openxmlformats.org/officeDocument/2006/relationships/image" Target="media/image11.emf"/><Relationship Id="rId40" Type="http://schemas.openxmlformats.org/officeDocument/2006/relationships/hyperlink" Target="http://www.extensionhealthyhomes.org" TargetMode="External"/><Relationship Id="rId41" Type="http://schemas.openxmlformats.org/officeDocument/2006/relationships/image" Target="media/image16.jpeg"/><Relationship Id="rId42" Type="http://schemas.openxmlformats.org/officeDocument/2006/relationships/hyperlink" Target="http://www.hud.gov/" TargetMode="External"/><Relationship Id="rId43" Type="http://schemas.openxmlformats.org/officeDocument/2006/relationships/hyperlink" Target="http://www.hud.gov/healthyhomes" TargetMode="External"/><Relationship Id="rId44" Type="http://schemas.openxmlformats.org/officeDocument/2006/relationships/hyperlink" Target="http://www.hud.gov/fairhousing" TargetMode="External"/><Relationship Id="rId45" Type="http://schemas.openxmlformats.org/officeDocument/2006/relationships/hyperlink" Target="http://www.nifa.usda.gov/" TargetMode="External"/><Relationship Id="rId46" Type="http://schemas.openxmlformats.org/officeDocument/2006/relationships/hyperlink" Target="http://www.nifa.usda.gov/extension" TargetMode="External"/><Relationship Id="rId47" Type="http://schemas.openxmlformats.org/officeDocument/2006/relationships/hyperlink" Target="http://www.eXtension.org" TargetMode="External"/><Relationship Id="rId48" Type="http://schemas.openxmlformats.org/officeDocument/2006/relationships/hyperlink" Target="http://www.epa.gov/" TargetMode="External"/><Relationship Id="rId49" Type="http://schemas.openxmlformats.org/officeDocument/2006/relationships/hyperlink" Target="http://www.healthyhomespartnership.net" TargetMode="External"/><Relationship Id="rId60" Type="http://schemas.openxmlformats.org/officeDocument/2006/relationships/hyperlink" Target="http://www.cdc.gov/nceh/lead" TargetMode="External"/><Relationship Id="rId61" Type="http://schemas.openxmlformats.org/officeDocument/2006/relationships/hyperlink" Target="http://www.lungusa.org/" TargetMode="External"/><Relationship Id="rId62" Type="http://schemas.openxmlformats.org/officeDocument/2006/relationships/hyperlink" Target="http://www.cleaninginstitute.org/" TargetMode="External"/><Relationship Id="rId63" Type="http://schemas.openxmlformats.org/officeDocument/2006/relationships/hyperlink" Target="http://www.aanma.org/" TargetMode="External"/><Relationship Id="rId64" Type="http://schemas.openxmlformats.org/officeDocument/2006/relationships/hyperlink" Target="http://www.foodallergy.org/" TargetMode="External"/><Relationship Id="rId65" Type="http://schemas.openxmlformats.org/officeDocument/2006/relationships/hyperlink" Target="http://www.epa.gov/asthma" TargetMode="External"/><Relationship Id="rId66" Type="http://schemas.openxmlformats.org/officeDocument/2006/relationships/hyperlink" Target="http://www.epa.gov/mold" TargetMode="External"/><Relationship Id="rId67" Type="http://schemas.openxmlformats.org/officeDocument/2006/relationships/hyperlink" Target="http://www.cdc.gov/mold" TargetMode="External"/><Relationship Id="rId68" Type="http://schemas.openxmlformats.org/officeDocument/2006/relationships/hyperlink" Target="http://www.healthhouse.org/" TargetMode="External"/><Relationship Id="rId69" Type="http://schemas.openxmlformats.org/officeDocument/2006/relationships/hyperlink" Target="http://www.cdc.gov/co" TargetMode="External"/><Relationship Id="rId80" Type="http://schemas.openxmlformats.org/officeDocument/2006/relationships/hyperlink" Target="http://www.npic.orst.edu" TargetMode="External"/><Relationship Id="rId81" Type="http://schemas.openxmlformats.org/officeDocument/2006/relationships/hyperlink" Target="http://www.safekids.org/" TargetMode="External"/><Relationship Id="rId82" Type="http://schemas.openxmlformats.org/officeDocument/2006/relationships/hyperlink" Target="http://www.nsc.org/" TargetMode="External"/><Relationship Id="rId83" Type="http://schemas.openxmlformats.org/officeDocument/2006/relationships/hyperlink" Target="http://www.EnergySaver.gov/" TargetMode="External"/><Relationship Id="rId84" Type="http://schemas.openxmlformats.org/officeDocument/2006/relationships/hyperlink" Target="http://www.eia.gov/" TargetMode="External"/><Relationship Id="rId85" Type="http://schemas.openxmlformats.org/officeDocument/2006/relationships/hyperlink" Target="http://www.epa.gov/indoorairplus" TargetMode="External"/><Relationship Id="rId86" Type="http://schemas.openxmlformats.org/officeDocument/2006/relationships/hyperlink" Target="http://www.epa.gov/cfl" TargetMode="External"/><Relationship Id="rId87" Type="http://schemas.openxmlformats.org/officeDocument/2006/relationships/hyperlink" Target="http://www.energystar.gov/" TargetMode="Externa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52</Pages>
  <Words>13379</Words>
  <Characters>76263</Characters>
  <Application>Microsoft Macintosh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Cornish, Kaitlyn</dc:creator>
  <cp:keywords/>
  <dc:description/>
  <cp:lastModifiedBy>Cornish, Kaitlyn</cp:lastModifiedBy>
  <cp:revision>3</cp:revision>
  <dcterms:created xsi:type="dcterms:W3CDTF">2016-06-27T16:12:00Z</dcterms:created>
  <dcterms:modified xsi:type="dcterms:W3CDTF">2016-07-06T19:38:00Z</dcterms:modified>
</cp:coreProperties>
</file>